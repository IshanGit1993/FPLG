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716656" w:displacedByCustomXml="next"/>
    <w:bookmarkEnd w:id="0" w:displacedByCustomXml="next"/>
    <w:sdt>
      <w:sdtPr>
        <w:alias w:val="Title"/>
        <w:tag w:val="Title"/>
        <w:id w:val="901412209"/>
        <w:placeholder>
          <w:docPart w:val="DAA66B63DB1544E58FB2819DC57201C4"/>
        </w:placeholder>
        <w:text/>
      </w:sdtPr>
      <w:sdtEndPr/>
      <w:sdtContent>
        <w:p w14:paraId="47E38BA6" w14:textId="7710319B" w:rsidR="00A60809" w:rsidRPr="00F22BED" w:rsidRDefault="00A60809" w:rsidP="0099456F">
          <w:pPr>
            <w:jc w:val="center"/>
          </w:pPr>
          <w:r w:rsidRPr="00F22BED" w:rsidDel="005A1FDE">
            <w:t xml:space="preserve"> Control Design </w:t>
          </w:r>
          <w:r w:rsidR="00E2522F" w:rsidRPr="00F22BED" w:rsidDel="005A1FDE">
            <w:t xml:space="preserve">for a </w:t>
          </w:r>
          <w:r w:rsidRPr="00F22BED" w:rsidDel="005A1FDE">
            <w:t xml:space="preserve">Free-Piston Linear Generator </w:t>
          </w:r>
          <w:r w:rsidR="005A1FDE" w:rsidRPr="00F22BED">
            <w:t xml:space="preserve"> </w:t>
          </w:r>
        </w:p>
      </w:sdtContent>
    </w:sdt>
    <w:p w14:paraId="7F7133F8" w14:textId="77777777" w:rsidR="00A60809" w:rsidRPr="00F22BED" w:rsidRDefault="00A60809" w:rsidP="0099456F">
      <w:pPr>
        <w:jc w:val="center"/>
      </w:pPr>
    </w:p>
    <w:p w14:paraId="34E3BB0A" w14:textId="77777777" w:rsidR="00A60809" w:rsidRPr="00F22BED" w:rsidRDefault="00A60809" w:rsidP="0099456F">
      <w:pPr>
        <w:jc w:val="center"/>
      </w:pPr>
    </w:p>
    <w:p w14:paraId="1F8B318C" w14:textId="70EBD64B" w:rsidR="00A60809" w:rsidRDefault="00A60809" w:rsidP="0099456F">
      <w:pPr>
        <w:jc w:val="center"/>
      </w:pPr>
    </w:p>
    <w:p w14:paraId="2288E32C" w14:textId="787FE66C" w:rsidR="00AA0E6B" w:rsidRDefault="00AA0E6B" w:rsidP="0099456F">
      <w:pPr>
        <w:pStyle w:val="Heading3"/>
        <w:jc w:val="center"/>
      </w:pPr>
    </w:p>
    <w:p w14:paraId="5DB7BC76" w14:textId="77777777" w:rsidR="00AA0E6B" w:rsidRPr="00AA0E6B" w:rsidRDefault="00AA0E6B" w:rsidP="0099456F">
      <w:pPr>
        <w:jc w:val="center"/>
      </w:pPr>
    </w:p>
    <w:p w14:paraId="0DCE3657" w14:textId="77777777" w:rsidR="00A60809" w:rsidRPr="00F22BED" w:rsidRDefault="00A60809" w:rsidP="0099456F">
      <w:pPr>
        <w:jc w:val="center"/>
      </w:pPr>
    </w:p>
    <w:p w14:paraId="3B074FEB" w14:textId="16669431" w:rsidR="00A60809" w:rsidRPr="00F22BED" w:rsidRDefault="00A60809" w:rsidP="0099456F">
      <w:pPr>
        <w:jc w:val="center"/>
      </w:pPr>
      <w:r w:rsidRPr="00F22BED">
        <w:t xml:space="preserve">A </w:t>
      </w:r>
      <w:sdt>
        <w:sdtPr>
          <w:id w:val="1458138932"/>
          <w:placeholder>
            <w:docPart w:val="23CFB87BF26D4BEAADE3732B4147496C"/>
          </w:placeholder>
          <w:comboBox>
            <w:listItem w:displayText="thesis" w:value="thesis"/>
            <w:listItem w:displayText="dissertation" w:value="dissertation"/>
          </w:comboBox>
        </w:sdtPr>
        <w:sdtEndPr/>
        <w:sdtContent>
          <w:r w:rsidRPr="00F22BED" w:rsidDel="005A1FDE">
            <w:t>project report</w:t>
          </w:r>
          <w:r w:rsidR="005A1FDE" w:rsidRPr="00F22BED">
            <w:t xml:space="preserve"> </w:t>
          </w:r>
        </w:sdtContent>
      </w:sdt>
      <w:r w:rsidRPr="00F22BED">
        <w:t>presented to</w:t>
      </w:r>
      <w:r w:rsidRPr="00F22BED">
        <w:br/>
        <w:t>the faculty of</w:t>
      </w:r>
      <w:r w:rsidRPr="00F22BED">
        <w:br/>
        <w:t xml:space="preserve">the </w:t>
      </w:r>
      <w:sdt>
        <w:sdtPr>
          <w:id w:val="-890803165"/>
          <w:placeholder>
            <w:docPart w:val="3B05662BA26A4DEFABBD4CBF37A03EB6"/>
          </w:placeholder>
          <w:text/>
        </w:sdtPr>
        <w:sdtEndPr/>
        <w:sdtContent>
          <w:r w:rsidRPr="00F22BED" w:rsidDel="005A1FDE">
            <w:t>Russ College of Engineering and Technology</w:t>
          </w:r>
          <w:r w:rsidR="00123B94" w:rsidRPr="00F22BED">
            <w:t xml:space="preserve"> </w:t>
          </w:r>
        </w:sdtContent>
      </w:sdt>
      <w:r w:rsidRPr="00F22BED">
        <w:t xml:space="preserve"> of Ohio University</w:t>
      </w:r>
    </w:p>
    <w:p w14:paraId="2291B993" w14:textId="77777777" w:rsidR="00A60809" w:rsidRPr="00F22BED" w:rsidRDefault="00A60809" w:rsidP="0099456F">
      <w:pPr>
        <w:jc w:val="center"/>
      </w:pPr>
    </w:p>
    <w:p w14:paraId="4B88EFA7" w14:textId="6CC5E530" w:rsidR="00A60809" w:rsidRDefault="00A60809" w:rsidP="0099456F">
      <w:pPr>
        <w:jc w:val="center"/>
      </w:pPr>
    </w:p>
    <w:p w14:paraId="7EF658F8" w14:textId="4BC03015" w:rsidR="00AA0E6B" w:rsidRDefault="00AA0E6B" w:rsidP="0099456F">
      <w:pPr>
        <w:pStyle w:val="Heading3"/>
        <w:jc w:val="center"/>
      </w:pPr>
    </w:p>
    <w:p w14:paraId="27017790" w14:textId="77777777" w:rsidR="00AA0E6B" w:rsidRPr="00AA0E6B" w:rsidRDefault="00AA0E6B" w:rsidP="0099456F">
      <w:pPr>
        <w:jc w:val="center"/>
      </w:pPr>
    </w:p>
    <w:p w14:paraId="5F5EBCCC" w14:textId="2A76E2B5" w:rsidR="00A60809" w:rsidRPr="00F22BED" w:rsidRDefault="00A60809" w:rsidP="0099456F">
      <w:pPr>
        <w:jc w:val="center"/>
      </w:pPr>
      <w:r w:rsidRPr="00F22BED">
        <w:t>In partial fulfillment</w:t>
      </w:r>
      <w:r w:rsidRPr="00F22BED">
        <w:br/>
        <w:t>of the requirements for the degree</w:t>
      </w:r>
      <w:r w:rsidRPr="00F22BED">
        <w:br/>
      </w:r>
      <w:sdt>
        <w:sdtPr>
          <w:id w:val="1911968902"/>
          <w:placeholder>
            <w:docPart w:val="38D3768F4B5342D4970E894C78D9857B"/>
          </w:placeholder>
          <w:comboBox>
            <w:listItem w:displayText="Master of Science" w:value="Master of Science"/>
            <w:listItem w:displayText="Doctor of Philosophy" w:value="Doctor of Philosophy"/>
          </w:comboBox>
        </w:sdtPr>
        <w:sdtEndPr/>
        <w:sdtContent>
          <w:r w:rsidR="00392D80" w:rsidRPr="00F22BED" w:rsidDel="005A1FDE">
            <w:t>Master of Science</w:t>
          </w:r>
          <w:r w:rsidR="00123B94" w:rsidRPr="00F22BED">
            <w:t xml:space="preserve"> </w:t>
          </w:r>
        </w:sdtContent>
      </w:sdt>
    </w:p>
    <w:p w14:paraId="507DC3DC" w14:textId="77777777" w:rsidR="00A60809" w:rsidRPr="00F22BED" w:rsidRDefault="00A60809" w:rsidP="0099456F">
      <w:pPr>
        <w:jc w:val="center"/>
      </w:pPr>
    </w:p>
    <w:p w14:paraId="03CFC264" w14:textId="77777777" w:rsidR="00A60809" w:rsidRPr="00F22BED" w:rsidRDefault="00A60809" w:rsidP="0099456F">
      <w:pPr>
        <w:jc w:val="center"/>
      </w:pPr>
    </w:p>
    <w:p w14:paraId="54612648" w14:textId="77777777" w:rsidR="00A60809" w:rsidRPr="00F22BED" w:rsidRDefault="00A60809" w:rsidP="0099456F">
      <w:pPr>
        <w:jc w:val="center"/>
      </w:pPr>
    </w:p>
    <w:p w14:paraId="2E067B96" w14:textId="77777777" w:rsidR="00A60809" w:rsidRPr="00F22BED" w:rsidRDefault="00A60809" w:rsidP="0099456F">
      <w:pPr>
        <w:jc w:val="center"/>
      </w:pPr>
    </w:p>
    <w:p w14:paraId="49C004C1" w14:textId="77777777" w:rsidR="00A60809" w:rsidRPr="00F22BED" w:rsidRDefault="00A60809" w:rsidP="0099456F">
      <w:pPr>
        <w:jc w:val="center"/>
      </w:pPr>
    </w:p>
    <w:sdt>
      <w:sdtPr>
        <w:id w:val="-506514926"/>
        <w:placeholder>
          <w:docPart w:val="8F5983273EE2408DAFED70FF47CCA55A"/>
        </w:placeholder>
        <w:text/>
      </w:sdtPr>
      <w:sdtEndPr/>
      <w:sdtContent>
        <w:p w14:paraId="66834317" w14:textId="2F934D75" w:rsidR="00A60809" w:rsidRPr="00F22BED" w:rsidRDefault="00A60809" w:rsidP="0099456F">
          <w:pPr>
            <w:jc w:val="center"/>
          </w:pPr>
          <w:r w:rsidRPr="00F22BED" w:rsidDel="005A1FDE">
            <w:t>Ishan Sharma</w:t>
          </w:r>
          <w:r w:rsidR="005A1FDE" w:rsidRPr="00F22BED">
            <w:t xml:space="preserve"> </w:t>
          </w:r>
        </w:p>
      </w:sdtContent>
    </w:sdt>
    <w:p w14:paraId="54B1C789" w14:textId="587434D5" w:rsidR="00A60809" w:rsidRPr="00F22BED" w:rsidRDefault="00F51420" w:rsidP="0099456F">
      <w:pPr>
        <w:jc w:val="center"/>
      </w:pPr>
      <w:sdt>
        <w:sdtPr>
          <w:id w:val="-297764594"/>
          <w:placeholder>
            <w:docPart w:val="1E6F015766294B959990C46C50463E35"/>
          </w:placeholder>
          <w:comboBox>
            <w:listItem w:displayText="May" w:value="May"/>
            <w:listItem w:displayText="August" w:value="August"/>
            <w:listItem w:displayText="December" w:value="December"/>
          </w:comboBox>
        </w:sdtPr>
        <w:sdtEndPr/>
        <w:sdtContent>
          <w:r w:rsidR="00123B94" w:rsidRPr="00F22BED">
            <w:t>May</w:t>
          </w:r>
        </w:sdtContent>
      </w:sdt>
      <w:r w:rsidR="00A60809" w:rsidRPr="00F22BED">
        <w:t xml:space="preserve"> </w:t>
      </w:r>
      <w:sdt>
        <w:sdtPr>
          <w:id w:val="-541747394"/>
          <w:placeholder>
            <w:docPart w:val="2E8D70AF0A0E46A3A9475CBE1C4CA0CC"/>
          </w:placeholder>
          <w:comboBox>
            <w:listItem w:displayText="2017" w:value="2017"/>
            <w:listItem w:displayText="2018" w:value="2018"/>
            <w:listItem w:displayText="2019" w:value="2019"/>
            <w:listItem w:displayText="2020" w:value="2020"/>
            <w:listItem w:displayText="2021" w:value="2021"/>
            <w:listItem w:displayText="2022" w:value="2022"/>
          </w:comboBox>
        </w:sdtPr>
        <w:sdtEndPr/>
        <w:sdtContent>
          <w:r w:rsidR="00123B94" w:rsidRPr="00F22BED">
            <w:t>2022</w:t>
          </w:r>
        </w:sdtContent>
      </w:sdt>
    </w:p>
    <w:p w14:paraId="4340A81D" w14:textId="39843170" w:rsidR="00A60809" w:rsidRPr="00F22BED" w:rsidRDefault="00A60809" w:rsidP="0099456F">
      <w:pPr>
        <w:jc w:val="center"/>
      </w:pPr>
      <w:r w:rsidRPr="00F22BED">
        <w:t xml:space="preserve">© </w:t>
      </w:r>
      <w:sdt>
        <w:sdtPr>
          <w:id w:val="606774607"/>
          <w:placeholder>
            <w:docPart w:val="2E3A2E3962D34381B9636F1BA0863BA6"/>
          </w:placeholder>
          <w:comboBox>
            <w:listItem w:displayText="2017" w:value="2017"/>
            <w:listItem w:displayText="2018" w:value="2018"/>
            <w:listItem w:displayText="2019" w:value="2019"/>
            <w:listItem w:displayText="2020" w:value="2020"/>
            <w:listItem w:displayText="2021" w:value="2021"/>
            <w:listItem w:displayText="2022" w:value="2022"/>
          </w:comboBox>
        </w:sdtPr>
        <w:sdtEndPr/>
        <w:sdtContent>
          <w:r w:rsidRPr="00F22BED" w:rsidDel="005A1FDE">
            <w:t>202</w:t>
          </w:r>
          <w:r w:rsidR="008271A5" w:rsidRPr="00F22BED">
            <w:t>2</w:t>
          </w:r>
        </w:sdtContent>
      </w:sdt>
      <w:r w:rsidRPr="00F22BED">
        <w:t xml:space="preserve"> </w:t>
      </w:r>
      <w:sdt>
        <w:sdtPr>
          <w:id w:val="1293475429"/>
          <w:placeholder>
            <w:docPart w:val="E4EB00EB1F444887A4660776E92397DC"/>
          </w:placeholder>
          <w:text/>
        </w:sdtPr>
        <w:sdtEndPr/>
        <w:sdtContent>
          <w:r w:rsidRPr="00F22BED" w:rsidDel="005A1FDE">
            <w:t>Ishan Sharma</w:t>
          </w:r>
          <w:r w:rsidR="005A1FDE" w:rsidRPr="00F22BED">
            <w:t xml:space="preserve"> </w:t>
          </w:r>
        </w:sdtContent>
      </w:sdt>
      <w:r w:rsidRPr="00F22BED">
        <w:t>. All Rights Reserved.</w:t>
      </w:r>
    </w:p>
    <w:p w14:paraId="227E361B" w14:textId="4C123CC7" w:rsidR="00A60809" w:rsidRPr="00F22BED" w:rsidRDefault="00A60809" w:rsidP="0099456F">
      <w:pPr>
        <w:jc w:val="center"/>
      </w:pPr>
      <w:r w:rsidRPr="00F22BED">
        <w:br w:type="page"/>
      </w:r>
      <w:r w:rsidRPr="00F22BED">
        <w:lastRenderedPageBreak/>
        <w:t xml:space="preserve">This </w:t>
      </w:r>
      <w:sdt>
        <w:sdtPr>
          <w:id w:val="1687180118"/>
          <w:placeholder>
            <w:docPart w:val="FA494FD6A3A34B7EB9A19F155DEACB9D"/>
          </w:placeholder>
          <w:comboBox>
            <w:listItem w:displayText="thesis" w:value="thesis"/>
            <w:listItem w:displayText="dissertation" w:value="dissertation"/>
          </w:comboBox>
        </w:sdtPr>
        <w:sdtEndPr/>
        <w:sdtContent>
          <w:r w:rsidRPr="00F22BED" w:rsidDel="005A1FDE">
            <w:t>Project Report</w:t>
          </w:r>
          <w:r w:rsidR="00123B94" w:rsidRPr="00F22BED">
            <w:t xml:space="preserve"> </w:t>
          </w:r>
        </w:sdtContent>
      </w:sdt>
      <w:r w:rsidRPr="00F22BED">
        <w:t xml:space="preserve"> titled</w:t>
      </w:r>
    </w:p>
    <w:sdt>
      <w:sdtPr>
        <w:alias w:val="Title"/>
        <w:tag w:val="Title"/>
        <w:id w:val="-2003104916"/>
        <w:placeholder>
          <w:docPart w:val="F95834A6F7A3442AA11968CE9881DEB3"/>
        </w:placeholder>
        <w:text/>
      </w:sdtPr>
      <w:sdtEndPr/>
      <w:sdtContent>
        <w:p w14:paraId="5EEE6DEB" w14:textId="2F2C2849" w:rsidR="00A60809" w:rsidRPr="00F22BED" w:rsidRDefault="00A60809" w:rsidP="0099456F">
          <w:pPr>
            <w:jc w:val="center"/>
          </w:pPr>
          <w:r w:rsidRPr="00F22BED" w:rsidDel="005A1FDE">
            <w:t xml:space="preserve">Control Design </w:t>
          </w:r>
          <w:r w:rsidR="00E2522F" w:rsidRPr="00F22BED" w:rsidDel="005A1FDE">
            <w:t>for a</w:t>
          </w:r>
          <w:r w:rsidRPr="00F22BED" w:rsidDel="005A1FDE">
            <w:t xml:space="preserve"> Free-Piston Linear Generator</w:t>
          </w:r>
          <w:r w:rsidR="00123B94" w:rsidRPr="00F22BED">
            <w:t xml:space="preserve"> </w:t>
          </w:r>
        </w:p>
      </w:sdtContent>
    </w:sdt>
    <w:p w14:paraId="7BFBAE7A" w14:textId="77777777" w:rsidR="00A60809" w:rsidRPr="00F22BED" w:rsidRDefault="00A60809" w:rsidP="0099456F">
      <w:pPr>
        <w:jc w:val="center"/>
      </w:pPr>
    </w:p>
    <w:p w14:paraId="016183EC" w14:textId="77777777" w:rsidR="00A60809" w:rsidRPr="00F22BED" w:rsidRDefault="00A60809" w:rsidP="0099456F">
      <w:pPr>
        <w:jc w:val="center"/>
      </w:pPr>
    </w:p>
    <w:p w14:paraId="150EA31E" w14:textId="77777777" w:rsidR="00A60809" w:rsidRPr="00F22BED" w:rsidRDefault="00A60809" w:rsidP="0099456F">
      <w:pPr>
        <w:jc w:val="center"/>
      </w:pPr>
    </w:p>
    <w:p w14:paraId="6D947A15" w14:textId="77777777" w:rsidR="00A60809" w:rsidRPr="00F22BED" w:rsidRDefault="00A60809" w:rsidP="0099456F">
      <w:pPr>
        <w:jc w:val="center"/>
      </w:pPr>
      <w:r w:rsidRPr="00F22BED">
        <w:t>by</w:t>
      </w:r>
    </w:p>
    <w:sdt>
      <w:sdtPr>
        <w:rPr>
          <w:rStyle w:val="Style2"/>
          <w:rFonts w:eastAsia="Calibri"/>
        </w:rPr>
        <w:alias w:val="NAME IN ALL CAPS"/>
        <w:tag w:val="NAME IN ALL CAPS"/>
        <w:id w:val="1000310107"/>
        <w:placeholder>
          <w:docPart w:val="4DE021E8379F410CA66A8C0E825E5670"/>
        </w:placeholder>
        <w:text/>
      </w:sdtPr>
      <w:sdtEndPr>
        <w:rPr>
          <w:rStyle w:val="DefaultParagraphFont"/>
          <w:rFonts w:eastAsia="Times New Roman"/>
          <w:caps w:val="0"/>
        </w:rPr>
      </w:sdtEndPr>
      <w:sdtContent>
        <w:p w14:paraId="741C6835" w14:textId="5223B8B1" w:rsidR="00A60809" w:rsidRPr="00F22BED" w:rsidRDefault="00A60809" w:rsidP="0099456F">
          <w:pPr>
            <w:jc w:val="center"/>
          </w:pPr>
          <w:r w:rsidRPr="00F22BED" w:rsidDel="005A1FDE">
            <w:rPr>
              <w:rStyle w:val="Style2"/>
              <w:rFonts w:eastAsia="Calibri"/>
            </w:rPr>
            <w:t xml:space="preserve">Ishan Sharma </w:t>
          </w:r>
        </w:p>
      </w:sdtContent>
    </w:sdt>
    <w:p w14:paraId="00D6A322" w14:textId="77777777" w:rsidR="00A60809" w:rsidRPr="00F22BED" w:rsidRDefault="00A60809" w:rsidP="0099456F">
      <w:pPr>
        <w:jc w:val="center"/>
      </w:pPr>
    </w:p>
    <w:p w14:paraId="453CF5CA" w14:textId="77777777" w:rsidR="00A60809" w:rsidRPr="00F22BED" w:rsidRDefault="00A60809" w:rsidP="0099456F">
      <w:pPr>
        <w:jc w:val="center"/>
      </w:pPr>
      <w:r w:rsidRPr="00F22BED">
        <w:t>has been approved for</w:t>
      </w:r>
    </w:p>
    <w:p w14:paraId="4EAE2731" w14:textId="1AB113F0" w:rsidR="00A60809" w:rsidRPr="00F22BED" w:rsidRDefault="00A60809" w:rsidP="0099456F">
      <w:pPr>
        <w:jc w:val="center"/>
      </w:pPr>
      <w:r w:rsidRPr="00F22BED">
        <w:t xml:space="preserve">the </w:t>
      </w:r>
      <w:sdt>
        <w:sdtPr>
          <w:id w:val="-349026165"/>
          <w:placeholder>
            <w:docPart w:val="3E15C6579BEE40108306A1F226DE99AB"/>
          </w:placeholder>
          <w:comboBox>
            <w:listItem w:displayText="Department of Chemical and Biomolecular Engineering" w:value="Department of Chemical and Biomolecular Engineering"/>
            <w:listItem w:displayText="Department of Civil Engineering" w:value="Department of Civil Engineering"/>
            <w:listItem w:displayText="Department of Industrial and Systems Engineering" w:value="Department of Industrial and Systems Engineering"/>
            <w:listItem w:displayText="Department of Mechanical Engineering" w:value="Department of Mechanical Engineering"/>
            <w:listItem w:displayText="School of Electrical Engineering and Computer Science" w:value="School of Electrical Engineering and Computer Science"/>
          </w:comboBox>
        </w:sdtPr>
        <w:sdtEndPr/>
        <w:sdtContent>
          <w:r w:rsidRPr="00F22BED" w:rsidDel="005A1FDE">
            <w:t>School of Electrical Engineering and Computer Science</w:t>
          </w:r>
          <w:r w:rsidR="00677249" w:rsidRPr="00F22BED">
            <w:t xml:space="preserve"> </w:t>
          </w:r>
        </w:sdtContent>
      </w:sdt>
    </w:p>
    <w:p w14:paraId="0A225BD2" w14:textId="77777777" w:rsidR="00A60809" w:rsidRPr="00F22BED" w:rsidRDefault="00A60809" w:rsidP="0099456F">
      <w:pPr>
        <w:jc w:val="center"/>
      </w:pPr>
      <w:r w:rsidRPr="00F22BED">
        <w:t>and the Russ College of Engineering and Technology by</w:t>
      </w:r>
    </w:p>
    <w:p w14:paraId="632932AC" w14:textId="77777777" w:rsidR="00A60809" w:rsidRPr="00F22BED" w:rsidRDefault="00A60809" w:rsidP="0099456F">
      <w:pPr>
        <w:jc w:val="center"/>
      </w:pPr>
      <w:r w:rsidRPr="00F22BED">
        <w:br/>
      </w:r>
    </w:p>
    <w:p w14:paraId="3E89D0D8" w14:textId="77777777" w:rsidR="00A60809" w:rsidRPr="00F22BED" w:rsidRDefault="00A60809" w:rsidP="0099456F">
      <w:pPr>
        <w:jc w:val="center"/>
      </w:pPr>
    </w:p>
    <w:sdt>
      <w:sdtPr>
        <w:id w:val="734513124"/>
        <w:placeholder>
          <w:docPart w:val="2744AB057D904D84AC6482148C7525CD"/>
        </w:placeholder>
        <w:text/>
      </w:sdtPr>
      <w:sdtEndPr/>
      <w:sdtContent>
        <w:p w14:paraId="481DB893" w14:textId="208C55EB" w:rsidR="00A60809" w:rsidRPr="00F22BED" w:rsidRDefault="00A60809" w:rsidP="0099456F">
          <w:pPr>
            <w:jc w:val="center"/>
          </w:pPr>
          <w:proofErr w:type="spellStart"/>
          <w:r w:rsidRPr="00F22BED" w:rsidDel="005A1FDE">
            <w:t>Jianchao</w:t>
          </w:r>
          <w:proofErr w:type="spellEnd"/>
          <w:r w:rsidRPr="00F22BED" w:rsidDel="005A1FDE">
            <w:t xml:space="preserve"> Zhu </w:t>
          </w:r>
        </w:p>
      </w:sdtContent>
    </w:sdt>
    <w:p w14:paraId="373EAB88" w14:textId="29423867" w:rsidR="00A60809" w:rsidRPr="00F22BED" w:rsidRDefault="00F51420" w:rsidP="0099456F">
      <w:pPr>
        <w:jc w:val="center"/>
      </w:pPr>
      <w:sdt>
        <w:sdtPr>
          <w:id w:val="-429667508"/>
          <w:placeholder>
            <w:docPart w:val="7B5C4FE9C4A94C628210A30EF03090AF"/>
          </w:placeholder>
          <w:comboBox>
            <w:listItem w:displayText="Professor" w:value="Professor"/>
            <w:listItem w:displayText="Associate Professor" w:value="Associate Professor"/>
            <w:listItem w:displayText="Assistant Professor" w:value="Assistant Professor"/>
          </w:comboBox>
        </w:sdtPr>
        <w:sdtEndPr/>
        <w:sdtContent>
          <w:r w:rsidR="00A60809" w:rsidRPr="00F22BED" w:rsidDel="005A1FDE">
            <w:t>Professor</w:t>
          </w:r>
          <w:r w:rsidR="00D23942" w:rsidRPr="00F22BED">
            <w:t xml:space="preserve"> </w:t>
          </w:r>
        </w:sdtContent>
      </w:sdt>
      <w:r w:rsidR="00A60809" w:rsidRPr="00F22BED">
        <w:t xml:space="preserve">of </w:t>
      </w:r>
      <w:sdt>
        <w:sdtPr>
          <w:id w:val="-1681427508"/>
          <w:placeholder>
            <w:docPart w:val="DF4B3BD9C81C41B4AD75EFB20D08B3E2"/>
          </w:placeholder>
          <w:text/>
        </w:sdtPr>
        <w:sdtEndPr/>
        <w:sdtContent>
          <w:r w:rsidR="00A60809" w:rsidRPr="00F22BED" w:rsidDel="005A1FDE">
            <w:t>Electrical Engineering</w:t>
          </w:r>
          <w:r w:rsidR="00D23942" w:rsidRPr="00F22BED">
            <w:t xml:space="preserve"> </w:t>
          </w:r>
        </w:sdtContent>
      </w:sdt>
    </w:p>
    <w:p w14:paraId="7A4748DC" w14:textId="77777777" w:rsidR="00A60809" w:rsidRPr="00F22BED" w:rsidRDefault="00A60809" w:rsidP="0099456F">
      <w:pPr>
        <w:jc w:val="center"/>
      </w:pPr>
    </w:p>
    <w:p w14:paraId="1BC31291" w14:textId="77777777" w:rsidR="00A60809" w:rsidRPr="00F22BED" w:rsidRDefault="00A60809" w:rsidP="0099456F">
      <w:pPr>
        <w:jc w:val="center"/>
      </w:pPr>
    </w:p>
    <w:p w14:paraId="25ABF4DB" w14:textId="77777777" w:rsidR="00A60809" w:rsidRPr="00F22BED" w:rsidRDefault="00A60809" w:rsidP="0099456F">
      <w:pPr>
        <w:jc w:val="center"/>
      </w:pPr>
    </w:p>
    <w:p w14:paraId="50DD4788" w14:textId="77777777" w:rsidR="00A60809" w:rsidRPr="00F22BED" w:rsidRDefault="00A60809" w:rsidP="0099456F">
      <w:pPr>
        <w:jc w:val="center"/>
      </w:pPr>
      <w:r w:rsidRPr="00F22BED">
        <w:t>Mei Wei</w:t>
      </w:r>
    </w:p>
    <w:p w14:paraId="540DFB4E" w14:textId="77777777" w:rsidR="00A60809" w:rsidRPr="00F22BED" w:rsidRDefault="00A60809" w:rsidP="0099456F">
      <w:pPr>
        <w:jc w:val="center"/>
      </w:pPr>
      <w:r w:rsidRPr="00F22BED">
        <w:t>Dean, Russ College of Engineering and Technology</w:t>
      </w:r>
    </w:p>
    <w:p w14:paraId="4C83E061" w14:textId="5201D8F8" w:rsidR="001C4472" w:rsidRPr="00F22BED" w:rsidRDefault="00B30AFC" w:rsidP="00104440">
      <w:r w:rsidRPr="00F22BED">
        <w:t xml:space="preserve">                                                             </w:t>
      </w:r>
      <w:r w:rsidR="001C67C4" w:rsidRPr="00F22BED">
        <w:tab/>
      </w:r>
    </w:p>
    <w:p w14:paraId="3F71C2CF" w14:textId="60881D0E" w:rsidR="00634CAF" w:rsidRDefault="001C4472" w:rsidP="00104440">
      <w:r w:rsidRPr="00F22BED">
        <w:br w:type="page"/>
      </w:r>
    </w:p>
    <w:p w14:paraId="03F3001E" w14:textId="0D035652" w:rsidR="004E6799" w:rsidRPr="004E6799" w:rsidRDefault="004E6799" w:rsidP="004E6799">
      <w:pPr>
        <w:pStyle w:val="Heading1"/>
      </w:pPr>
      <w:bookmarkStart w:id="1" w:name="_Toc98113740"/>
      <w:r w:rsidRPr="004E6799">
        <w:lastRenderedPageBreak/>
        <w:t>Table of Content</w:t>
      </w:r>
      <w:bookmarkEnd w:id="1"/>
      <w:ins w:id="2" w:author="Lawrence, Douglas" w:date="2022-04-20T09:54:00Z">
        <w:r w:rsidR="005C4D26">
          <w:t>s</w:t>
        </w:r>
      </w:ins>
    </w:p>
    <w:p w14:paraId="1C58244A" w14:textId="77777777" w:rsidR="004E6799" w:rsidRDefault="004E6799" w:rsidP="004E6799">
      <w:r>
        <w:t xml:space="preserve">                                                                                                                </w:t>
      </w:r>
      <w:r>
        <w:tab/>
        <w:t xml:space="preserve">                      Page No</w:t>
      </w:r>
    </w:p>
    <w:p w14:paraId="58EBA40C" w14:textId="54135185" w:rsidR="009346D7" w:rsidRDefault="004E6799">
      <w:pPr>
        <w:pStyle w:val="TOC1"/>
        <w:tabs>
          <w:tab w:val="right" w:leader="dot" w:pos="10790"/>
        </w:tabs>
        <w:rPr>
          <w:rFonts w:asciiTheme="minorHAnsi" w:eastAsiaTheme="minorEastAsia" w:hAnsiTheme="minorHAnsi" w:cstheme="minorBidi"/>
          <w:bCs w:val="0"/>
          <w:caps w:val="0"/>
          <w:noProof/>
          <w:sz w:val="22"/>
          <w:szCs w:val="22"/>
          <w:lang w:val="en-IN" w:eastAsia="en-IN"/>
        </w:rPr>
      </w:pPr>
      <w:r>
        <w:fldChar w:fldCharType="begin"/>
      </w:r>
      <w:r>
        <w:instrText xml:space="preserve"> TOC \o "1-5" \u </w:instrText>
      </w:r>
      <w:r>
        <w:fldChar w:fldCharType="separate"/>
      </w:r>
      <w:r w:rsidR="009346D7">
        <w:rPr>
          <w:noProof/>
        </w:rPr>
        <w:t>Table of Content</w:t>
      </w:r>
      <w:ins w:id="3" w:author="Lawrence, Douglas" w:date="2022-04-20T09:54:00Z">
        <w:r w:rsidR="005C4D26">
          <w:rPr>
            <w:noProof/>
          </w:rPr>
          <w:t>s</w:t>
        </w:r>
      </w:ins>
      <w:r w:rsidR="009346D7">
        <w:rPr>
          <w:noProof/>
        </w:rPr>
        <w:tab/>
      </w:r>
      <w:r w:rsidR="009346D7">
        <w:rPr>
          <w:noProof/>
        </w:rPr>
        <w:fldChar w:fldCharType="begin"/>
      </w:r>
      <w:r w:rsidR="009346D7">
        <w:rPr>
          <w:noProof/>
        </w:rPr>
        <w:instrText xml:space="preserve"> PAGEREF _Toc98113740 \h </w:instrText>
      </w:r>
      <w:r w:rsidR="009346D7">
        <w:rPr>
          <w:noProof/>
        </w:rPr>
      </w:r>
      <w:r w:rsidR="009346D7">
        <w:rPr>
          <w:noProof/>
        </w:rPr>
        <w:fldChar w:fldCharType="separate"/>
      </w:r>
      <w:r w:rsidR="00C902E5">
        <w:rPr>
          <w:noProof/>
        </w:rPr>
        <w:t>3</w:t>
      </w:r>
      <w:r w:rsidR="009346D7">
        <w:rPr>
          <w:noProof/>
        </w:rPr>
        <w:fldChar w:fldCharType="end"/>
      </w:r>
    </w:p>
    <w:p w14:paraId="63014270" w14:textId="1D241041"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Pr>
          <w:noProof/>
        </w:rPr>
        <w:t>ABSTRACT</w:t>
      </w:r>
      <w:r>
        <w:rPr>
          <w:noProof/>
        </w:rPr>
        <w:tab/>
      </w:r>
      <w:r>
        <w:rPr>
          <w:noProof/>
        </w:rPr>
        <w:fldChar w:fldCharType="begin"/>
      </w:r>
      <w:r>
        <w:rPr>
          <w:noProof/>
        </w:rPr>
        <w:instrText xml:space="preserve"> PAGEREF _Toc98113741 \h </w:instrText>
      </w:r>
      <w:r>
        <w:rPr>
          <w:noProof/>
        </w:rPr>
      </w:r>
      <w:r>
        <w:rPr>
          <w:noProof/>
        </w:rPr>
        <w:fldChar w:fldCharType="separate"/>
      </w:r>
      <w:r w:rsidR="00C902E5">
        <w:rPr>
          <w:noProof/>
        </w:rPr>
        <w:t>5</w:t>
      </w:r>
      <w:r>
        <w:rPr>
          <w:noProof/>
        </w:rPr>
        <w:fldChar w:fldCharType="end"/>
      </w:r>
    </w:p>
    <w:p w14:paraId="425EB9F9" w14:textId="3C67EFA0"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sidRPr="002F4799">
        <w:rPr>
          <w:iCs/>
          <w:noProof/>
        </w:rPr>
        <w:t>ACKNOWLEDGEMENTS</w:t>
      </w:r>
      <w:r>
        <w:rPr>
          <w:noProof/>
        </w:rPr>
        <w:tab/>
      </w:r>
      <w:r>
        <w:rPr>
          <w:noProof/>
        </w:rPr>
        <w:fldChar w:fldCharType="begin"/>
      </w:r>
      <w:r>
        <w:rPr>
          <w:noProof/>
        </w:rPr>
        <w:instrText xml:space="preserve"> PAGEREF _Toc98113742 \h </w:instrText>
      </w:r>
      <w:r>
        <w:rPr>
          <w:noProof/>
        </w:rPr>
      </w:r>
      <w:r>
        <w:rPr>
          <w:noProof/>
        </w:rPr>
        <w:fldChar w:fldCharType="separate"/>
      </w:r>
      <w:r w:rsidR="00C902E5">
        <w:rPr>
          <w:noProof/>
        </w:rPr>
        <w:t>6</w:t>
      </w:r>
      <w:r>
        <w:rPr>
          <w:noProof/>
        </w:rPr>
        <w:fldChar w:fldCharType="end"/>
      </w:r>
    </w:p>
    <w:p w14:paraId="471165E4" w14:textId="68AD2681"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sidRPr="002F4799">
        <w:rPr>
          <w:iCs/>
          <w:noProof/>
        </w:rPr>
        <w:t>LIST OF FIGURES</w:t>
      </w:r>
      <w:r>
        <w:rPr>
          <w:noProof/>
        </w:rPr>
        <w:tab/>
      </w:r>
      <w:r>
        <w:rPr>
          <w:noProof/>
        </w:rPr>
        <w:fldChar w:fldCharType="begin"/>
      </w:r>
      <w:r>
        <w:rPr>
          <w:noProof/>
        </w:rPr>
        <w:instrText xml:space="preserve"> PAGEREF _Toc98113743 \h </w:instrText>
      </w:r>
      <w:r>
        <w:rPr>
          <w:noProof/>
        </w:rPr>
      </w:r>
      <w:r>
        <w:rPr>
          <w:noProof/>
        </w:rPr>
        <w:fldChar w:fldCharType="separate"/>
      </w:r>
      <w:r w:rsidR="00C902E5">
        <w:rPr>
          <w:noProof/>
        </w:rPr>
        <w:t>7</w:t>
      </w:r>
      <w:r>
        <w:rPr>
          <w:noProof/>
        </w:rPr>
        <w:fldChar w:fldCharType="end"/>
      </w:r>
    </w:p>
    <w:p w14:paraId="017EACE8" w14:textId="1EF4B14D"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sidRPr="002F4799">
        <w:rPr>
          <w:iCs/>
          <w:noProof/>
        </w:rPr>
        <w:t>LIST OF SYMBOLS</w:t>
      </w:r>
      <w:r>
        <w:rPr>
          <w:noProof/>
        </w:rPr>
        <w:tab/>
      </w:r>
      <w:r>
        <w:rPr>
          <w:noProof/>
        </w:rPr>
        <w:fldChar w:fldCharType="begin"/>
      </w:r>
      <w:r>
        <w:rPr>
          <w:noProof/>
        </w:rPr>
        <w:instrText xml:space="preserve"> PAGEREF _Toc98113744 \h </w:instrText>
      </w:r>
      <w:r>
        <w:rPr>
          <w:noProof/>
        </w:rPr>
      </w:r>
      <w:r>
        <w:rPr>
          <w:noProof/>
        </w:rPr>
        <w:fldChar w:fldCharType="separate"/>
      </w:r>
      <w:r w:rsidR="00C902E5">
        <w:rPr>
          <w:noProof/>
        </w:rPr>
        <w:t>8</w:t>
      </w:r>
      <w:r>
        <w:rPr>
          <w:noProof/>
        </w:rPr>
        <w:fldChar w:fldCharType="end"/>
      </w:r>
    </w:p>
    <w:p w14:paraId="73BBE1EC" w14:textId="13584654"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Pr>
          <w:noProof/>
        </w:rPr>
        <w:t>SECTION 1 INTRODUCTION</w:t>
      </w:r>
      <w:r>
        <w:rPr>
          <w:noProof/>
        </w:rPr>
        <w:tab/>
      </w:r>
      <w:r>
        <w:rPr>
          <w:noProof/>
        </w:rPr>
        <w:fldChar w:fldCharType="begin"/>
      </w:r>
      <w:r>
        <w:rPr>
          <w:noProof/>
        </w:rPr>
        <w:instrText xml:space="preserve"> PAGEREF _Toc98113745 \h </w:instrText>
      </w:r>
      <w:r>
        <w:rPr>
          <w:noProof/>
        </w:rPr>
      </w:r>
      <w:r>
        <w:rPr>
          <w:noProof/>
        </w:rPr>
        <w:fldChar w:fldCharType="separate"/>
      </w:r>
      <w:r w:rsidR="00C902E5">
        <w:rPr>
          <w:noProof/>
        </w:rPr>
        <w:t>10</w:t>
      </w:r>
      <w:r>
        <w:rPr>
          <w:noProof/>
        </w:rPr>
        <w:fldChar w:fldCharType="end"/>
      </w:r>
    </w:p>
    <w:p w14:paraId="09D709EF" w14:textId="49386853" w:rsidR="009346D7" w:rsidRDefault="009346D7">
      <w:pPr>
        <w:pStyle w:val="TOC2"/>
        <w:tabs>
          <w:tab w:val="left" w:pos="720"/>
          <w:tab w:val="right" w:leader="dot" w:pos="10790"/>
        </w:tabs>
        <w:rPr>
          <w:rFonts w:asciiTheme="minorHAnsi" w:eastAsiaTheme="minorEastAsia" w:hAnsiTheme="minorHAnsi" w:cstheme="minorBidi"/>
          <w:bCs w:val="0"/>
          <w:noProof/>
          <w:sz w:val="22"/>
          <w:szCs w:val="22"/>
          <w:lang w:val="en-IN" w:eastAsia="en-IN"/>
        </w:rPr>
      </w:pPr>
      <w:r>
        <w:rPr>
          <w:noProof/>
        </w:rPr>
        <w:t>1.1</w:t>
      </w:r>
      <w:r>
        <w:rPr>
          <w:rFonts w:asciiTheme="minorHAnsi" w:eastAsiaTheme="minorEastAsia" w:hAnsiTheme="minorHAnsi" w:cstheme="minorBidi"/>
          <w:bCs w:val="0"/>
          <w:noProof/>
          <w:sz w:val="22"/>
          <w:szCs w:val="22"/>
          <w:lang w:val="en-IN" w:eastAsia="en-IN"/>
        </w:rPr>
        <w:tab/>
      </w:r>
      <w:r>
        <w:rPr>
          <w:noProof/>
        </w:rPr>
        <w:t>BACKGROUND.</w:t>
      </w:r>
      <w:r>
        <w:rPr>
          <w:noProof/>
        </w:rPr>
        <w:tab/>
      </w:r>
      <w:r>
        <w:rPr>
          <w:noProof/>
        </w:rPr>
        <w:fldChar w:fldCharType="begin"/>
      </w:r>
      <w:r>
        <w:rPr>
          <w:noProof/>
        </w:rPr>
        <w:instrText xml:space="preserve"> PAGEREF _Toc98113746 \h </w:instrText>
      </w:r>
      <w:r>
        <w:rPr>
          <w:noProof/>
        </w:rPr>
      </w:r>
      <w:r>
        <w:rPr>
          <w:noProof/>
        </w:rPr>
        <w:fldChar w:fldCharType="separate"/>
      </w:r>
      <w:r w:rsidR="00C902E5">
        <w:rPr>
          <w:noProof/>
        </w:rPr>
        <w:t>10</w:t>
      </w:r>
      <w:r>
        <w:rPr>
          <w:noProof/>
        </w:rPr>
        <w:fldChar w:fldCharType="end"/>
      </w:r>
    </w:p>
    <w:p w14:paraId="19A4C3C2" w14:textId="70D3B1B7"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1.2 FREE PISTON LINEAR GENERATOR DESCRIPTION</w:t>
      </w:r>
      <w:r>
        <w:rPr>
          <w:noProof/>
        </w:rPr>
        <w:tab/>
      </w:r>
      <w:r>
        <w:rPr>
          <w:noProof/>
        </w:rPr>
        <w:fldChar w:fldCharType="begin"/>
      </w:r>
      <w:r>
        <w:rPr>
          <w:noProof/>
        </w:rPr>
        <w:instrText xml:space="preserve"> PAGEREF _Toc98113747 \h </w:instrText>
      </w:r>
      <w:r>
        <w:rPr>
          <w:noProof/>
        </w:rPr>
      </w:r>
      <w:r>
        <w:rPr>
          <w:noProof/>
        </w:rPr>
        <w:fldChar w:fldCharType="separate"/>
      </w:r>
      <w:r w:rsidR="00C902E5">
        <w:rPr>
          <w:noProof/>
        </w:rPr>
        <w:t>11</w:t>
      </w:r>
      <w:r>
        <w:rPr>
          <w:noProof/>
        </w:rPr>
        <w:fldChar w:fldCharType="end"/>
      </w:r>
    </w:p>
    <w:p w14:paraId="60F6AA37" w14:textId="6617D376" w:rsidR="009346D7" w:rsidRDefault="009346D7">
      <w:pPr>
        <w:pStyle w:val="TOC3"/>
        <w:tabs>
          <w:tab w:val="right" w:leader="dot" w:pos="10790"/>
        </w:tabs>
        <w:rPr>
          <w:rFonts w:asciiTheme="minorHAnsi" w:eastAsiaTheme="minorEastAsia" w:hAnsiTheme="minorHAnsi" w:cstheme="minorBidi"/>
          <w:noProof/>
          <w:sz w:val="22"/>
          <w:szCs w:val="22"/>
          <w:lang w:val="en-IN" w:eastAsia="en-IN"/>
        </w:rPr>
      </w:pPr>
      <w:r>
        <w:rPr>
          <w:noProof/>
        </w:rPr>
        <w:t>1.2.1</w:t>
      </w:r>
      <w:r w:rsidRPr="002F4799">
        <w:rPr>
          <w:rFonts w:eastAsia="Arial"/>
          <w:noProof/>
        </w:rPr>
        <w:t xml:space="preserve"> </w:t>
      </w:r>
      <w:r>
        <w:rPr>
          <w:noProof/>
        </w:rPr>
        <w:t>ICE of FPLG</w:t>
      </w:r>
      <w:r>
        <w:rPr>
          <w:noProof/>
        </w:rPr>
        <w:tab/>
      </w:r>
      <w:r>
        <w:rPr>
          <w:noProof/>
        </w:rPr>
        <w:fldChar w:fldCharType="begin"/>
      </w:r>
      <w:r>
        <w:rPr>
          <w:noProof/>
        </w:rPr>
        <w:instrText xml:space="preserve"> PAGEREF _Toc98113748 \h </w:instrText>
      </w:r>
      <w:r>
        <w:rPr>
          <w:noProof/>
        </w:rPr>
      </w:r>
      <w:r>
        <w:rPr>
          <w:noProof/>
        </w:rPr>
        <w:fldChar w:fldCharType="separate"/>
      </w:r>
      <w:r w:rsidR="00C902E5">
        <w:rPr>
          <w:noProof/>
        </w:rPr>
        <w:t>11</w:t>
      </w:r>
      <w:r>
        <w:rPr>
          <w:noProof/>
        </w:rPr>
        <w:fldChar w:fldCharType="end"/>
      </w:r>
    </w:p>
    <w:p w14:paraId="71ECD76B" w14:textId="5E4C18E4" w:rsidR="009346D7" w:rsidRDefault="009346D7">
      <w:pPr>
        <w:pStyle w:val="TOC3"/>
        <w:tabs>
          <w:tab w:val="right" w:leader="dot" w:pos="10790"/>
        </w:tabs>
        <w:rPr>
          <w:rFonts w:asciiTheme="minorHAnsi" w:eastAsiaTheme="minorEastAsia" w:hAnsiTheme="minorHAnsi" w:cstheme="minorBidi"/>
          <w:noProof/>
          <w:sz w:val="22"/>
          <w:szCs w:val="22"/>
          <w:lang w:val="en-IN" w:eastAsia="en-IN"/>
        </w:rPr>
      </w:pPr>
      <w:r>
        <w:rPr>
          <w:noProof/>
        </w:rPr>
        <w:t>1.2.2</w:t>
      </w:r>
      <w:r w:rsidRPr="002F4799">
        <w:rPr>
          <w:rFonts w:eastAsia="Arial"/>
          <w:noProof/>
        </w:rPr>
        <w:t xml:space="preserve"> </w:t>
      </w:r>
      <w:r>
        <w:rPr>
          <w:noProof/>
        </w:rPr>
        <w:t>LEM of FPLG</w:t>
      </w:r>
      <w:r>
        <w:rPr>
          <w:noProof/>
        </w:rPr>
        <w:tab/>
      </w:r>
      <w:r>
        <w:rPr>
          <w:noProof/>
        </w:rPr>
        <w:fldChar w:fldCharType="begin"/>
      </w:r>
      <w:r>
        <w:rPr>
          <w:noProof/>
        </w:rPr>
        <w:instrText xml:space="preserve"> PAGEREF _Toc98113749 \h </w:instrText>
      </w:r>
      <w:r>
        <w:rPr>
          <w:noProof/>
        </w:rPr>
      </w:r>
      <w:r>
        <w:rPr>
          <w:noProof/>
        </w:rPr>
        <w:fldChar w:fldCharType="separate"/>
      </w:r>
      <w:r w:rsidR="00C902E5">
        <w:rPr>
          <w:noProof/>
        </w:rPr>
        <w:t>12</w:t>
      </w:r>
      <w:r>
        <w:rPr>
          <w:noProof/>
        </w:rPr>
        <w:fldChar w:fldCharType="end"/>
      </w:r>
    </w:p>
    <w:p w14:paraId="2611231A" w14:textId="4BB61D29"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1.3 WORKING OF FPLG</w:t>
      </w:r>
      <w:r>
        <w:rPr>
          <w:noProof/>
        </w:rPr>
        <w:tab/>
      </w:r>
      <w:r>
        <w:rPr>
          <w:noProof/>
        </w:rPr>
        <w:fldChar w:fldCharType="begin"/>
      </w:r>
      <w:r>
        <w:rPr>
          <w:noProof/>
        </w:rPr>
        <w:instrText xml:space="preserve"> PAGEREF _Toc98113750 \h </w:instrText>
      </w:r>
      <w:r>
        <w:rPr>
          <w:noProof/>
        </w:rPr>
      </w:r>
      <w:r>
        <w:rPr>
          <w:noProof/>
        </w:rPr>
        <w:fldChar w:fldCharType="separate"/>
      </w:r>
      <w:r w:rsidR="00C902E5">
        <w:rPr>
          <w:noProof/>
        </w:rPr>
        <w:t>12</w:t>
      </w:r>
      <w:r>
        <w:rPr>
          <w:noProof/>
        </w:rPr>
        <w:fldChar w:fldCharType="end"/>
      </w:r>
    </w:p>
    <w:p w14:paraId="7A7C6067" w14:textId="4B628662" w:rsidR="009346D7" w:rsidRDefault="009346D7">
      <w:pPr>
        <w:pStyle w:val="TOC3"/>
        <w:tabs>
          <w:tab w:val="right" w:leader="dot" w:pos="10790"/>
        </w:tabs>
        <w:rPr>
          <w:rFonts w:asciiTheme="minorHAnsi" w:eastAsiaTheme="minorEastAsia" w:hAnsiTheme="minorHAnsi" w:cstheme="minorBidi"/>
          <w:noProof/>
          <w:sz w:val="22"/>
          <w:szCs w:val="22"/>
          <w:lang w:val="en-IN" w:eastAsia="en-IN"/>
        </w:rPr>
      </w:pPr>
      <w:r>
        <w:rPr>
          <w:noProof/>
        </w:rPr>
        <w:t>1.4 CONTROL OF PISTON MOTION IN FPLG</w:t>
      </w:r>
      <w:r>
        <w:rPr>
          <w:noProof/>
        </w:rPr>
        <w:tab/>
      </w:r>
      <w:r>
        <w:rPr>
          <w:noProof/>
        </w:rPr>
        <w:fldChar w:fldCharType="begin"/>
      </w:r>
      <w:r>
        <w:rPr>
          <w:noProof/>
        </w:rPr>
        <w:instrText xml:space="preserve"> PAGEREF _Toc98113751 \h </w:instrText>
      </w:r>
      <w:r>
        <w:rPr>
          <w:noProof/>
        </w:rPr>
      </w:r>
      <w:r>
        <w:rPr>
          <w:noProof/>
        </w:rPr>
        <w:fldChar w:fldCharType="separate"/>
      </w:r>
      <w:r w:rsidR="00C902E5">
        <w:rPr>
          <w:noProof/>
        </w:rPr>
        <w:t>12</w:t>
      </w:r>
      <w:r>
        <w:rPr>
          <w:noProof/>
        </w:rPr>
        <w:fldChar w:fldCharType="end"/>
      </w:r>
    </w:p>
    <w:p w14:paraId="108B45F5" w14:textId="70D20653"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1.5 OBJECTIVE AND SCOPE OF THE PROJECT</w:t>
      </w:r>
      <w:r>
        <w:rPr>
          <w:noProof/>
        </w:rPr>
        <w:tab/>
      </w:r>
      <w:r>
        <w:rPr>
          <w:noProof/>
        </w:rPr>
        <w:fldChar w:fldCharType="begin"/>
      </w:r>
      <w:r>
        <w:rPr>
          <w:noProof/>
        </w:rPr>
        <w:instrText xml:space="preserve"> PAGEREF _Toc98113752 \h </w:instrText>
      </w:r>
      <w:r>
        <w:rPr>
          <w:noProof/>
        </w:rPr>
      </w:r>
      <w:r>
        <w:rPr>
          <w:noProof/>
        </w:rPr>
        <w:fldChar w:fldCharType="separate"/>
      </w:r>
      <w:r w:rsidR="00C902E5">
        <w:rPr>
          <w:noProof/>
        </w:rPr>
        <w:t>13</w:t>
      </w:r>
      <w:r>
        <w:rPr>
          <w:noProof/>
        </w:rPr>
        <w:fldChar w:fldCharType="end"/>
      </w:r>
    </w:p>
    <w:p w14:paraId="4A078944" w14:textId="5621E841"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Pr>
          <w:noProof/>
        </w:rPr>
        <w:t>SECTION 2</w:t>
      </w:r>
      <w:r w:rsidRPr="002F4799">
        <w:rPr>
          <w:i/>
          <w:noProof/>
        </w:rPr>
        <w:t xml:space="preserve"> </w:t>
      </w:r>
      <w:r>
        <w:rPr>
          <w:noProof/>
        </w:rPr>
        <w:t>FORCE MODELING OF FPLG</w:t>
      </w:r>
      <w:r>
        <w:rPr>
          <w:noProof/>
        </w:rPr>
        <w:tab/>
      </w:r>
      <w:r>
        <w:rPr>
          <w:noProof/>
        </w:rPr>
        <w:fldChar w:fldCharType="begin"/>
      </w:r>
      <w:r>
        <w:rPr>
          <w:noProof/>
        </w:rPr>
        <w:instrText xml:space="preserve"> PAGEREF _Toc98113753 \h </w:instrText>
      </w:r>
      <w:r>
        <w:rPr>
          <w:noProof/>
        </w:rPr>
      </w:r>
      <w:r>
        <w:rPr>
          <w:noProof/>
        </w:rPr>
        <w:fldChar w:fldCharType="separate"/>
      </w:r>
      <w:r w:rsidR="00C902E5">
        <w:rPr>
          <w:noProof/>
        </w:rPr>
        <w:t>13</w:t>
      </w:r>
      <w:r>
        <w:rPr>
          <w:noProof/>
        </w:rPr>
        <w:fldChar w:fldCharType="end"/>
      </w:r>
    </w:p>
    <w:p w14:paraId="1E29D790" w14:textId="0F9B402F"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2.1 COORDINATE FRAME AND FORCE EQUATION</w:t>
      </w:r>
      <w:r>
        <w:rPr>
          <w:noProof/>
        </w:rPr>
        <w:tab/>
      </w:r>
      <w:r>
        <w:rPr>
          <w:noProof/>
        </w:rPr>
        <w:fldChar w:fldCharType="begin"/>
      </w:r>
      <w:r>
        <w:rPr>
          <w:noProof/>
        </w:rPr>
        <w:instrText xml:space="preserve"> PAGEREF _Toc98113754 \h </w:instrText>
      </w:r>
      <w:r>
        <w:rPr>
          <w:noProof/>
        </w:rPr>
      </w:r>
      <w:r>
        <w:rPr>
          <w:noProof/>
        </w:rPr>
        <w:fldChar w:fldCharType="separate"/>
      </w:r>
      <w:r w:rsidR="00C902E5">
        <w:rPr>
          <w:noProof/>
        </w:rPr>
        <w:t>14</w:t>
      </w:r>
      <w:r>
        <w:rPr>
          <w:noProof/>
        </w:rPr>
        <w:fldChar w:fldCharType="end"/>
      </w:r>
    </w:p>
    <w:p w14:paraId="463F6B54" w14:textId="7FC0EC38"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2.2 COMBUSTION FORCE</w:t>
      </w:r>
      <w:r>
        <w:rPr>
          <w:noProof/>
        </w:rPr>
        <w:tab/>
      </w:r>
      <w:r>
        <w:rPr>
          <w:noProof/>
        </w:rPr>
        <w:fldChar w:fldCharType="begin"/>
      </w:r>
      <w:r>
        <w:rPr>
          <w:noProof/>
        </w:rPr>
        <w:instrText xml:space="preserve"> PAGEREF _Toc98113755 \h </w:instrText>
      </w:r>
      <w:r>
        <w:rPr>
          <w:noProof/>
        </w:rPr>
      </w:r>
      <w:r>
        <w:rPr>
          <w:noProof/>
        </w:rPr>
        <w:fldChar w:fldCharType="separate"/>
      </w:r>
      <w:r w:rsidR="00C902E5">
        <w:rPr>
          <w:noProof/>
        </w:rPr>
        <w:t>15</w:t>
      </w:r>
      <w:r>
        <w:rPr>
          <w:noProof/>
        </w:rPr>
        <w:fldChar w:fldCharType="end"/>
      </w:r>
    </w:p>
    <w:p w14:paraId="0A056251" w14:textId="6C5B104C"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2.3 LEM MAGNETIC FORCE</w:t>
      </w:r>
      <w:r>
        <w:rPr>
          <w:noProof/>
        </w:rPr>
        <w:tab/>
      </w:r>
      <w:r>
        <w:rPr>
          <w:noProof/>
        </w:rPr>
        <w:fldChar w:fldCharType="begin"/>
      </w:r>
      <w:r>
        <w:rPr>
          <w:noProof/>
        </w:rPr>
        <w:instrText xml:space="preserve"> PAGEREF _Toc98113756 \h </w:instrText>
      </w:r>
      <w:r>
        <w:rPr>
          <w:noProof/>
        </w:rPr>
      </w:r>
      <w:r>
        <w:rPr>
          <w:noProof/>
        </w:rPr>
        <w:fldChar w:fldCharType="separate"/>
      </w:r>
      <w:r w:rsidR="00C902E5">
        <w:rPr>
          <w:noProof/>
        </w:rPr>
        <w:t>16</w:t>
      </w:r>
      <w:r>
        <w:rPr>
          <w:noProof/>
        </w:rPr>
        <w:fldChar w:fldCharType="end"/>
      </w:r>
    </w:p>
    <w:p w14:paraId="0B996704" w14:textId="4EFE3069"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2.4 OTHER FORCES</w:t>
      </w:r>
      <w:r>
        <w:rPr>
          <w:noProof/>
        </w:rPr>
        <w:tab/>
      </w:r>
      <w:r>
        <w:rPr>
          <w:noProof/>
        </w:rPr>
        <w:fldChar w:fldCharType="begin"/>
      </w:r>
      <w:r>
        <w:rPr>
          <w:noProof/>
        </w:rPr>
        <w:instrText xml:space="preserve"> PAGEREF _Toc98113757 \h </w:instrText>
      </w:r>
      <w:r>
        <w:rPr>
          <w:noProof/>
        </w:rPr>
      </w:r>
      <w:r>
        <w:rPr>
          <w:noProof/>
        </w:rPr>
        <w:fldChar w:fldCharType="separate"/>
      </w:r>
      <w:r w:rsidR="00C902E5">
        <w:rPr>
          <w:noProof/>
        </w:rPr>
        <w:t>18</w:t>
      </w:r>
      <w:r>
        <w:rPr>
          <w:noProof/>
        </w:rPr>
        <w:fldChar w:fldCharType="end"/>
      </w:r>
    </w:p>
    <w:p w14:paraId="1711B0AA" w14:textId="33B04F75" w:rsidR="009346D7" w:rsidRDefault="009346D7">
      <w:pPr>
        <w:pStyle w:val="TOC3"/>
        <w:tabs>
          <w:tab w:val="right" w:leader="dot" w:pos="10790"/>
        </w:tabs>
        <w:rPr>
          <w:rFonts w:asciiTheme="minorHAnsi" w:eastAsiaTheme="minorEastAsia" w:hAnsiTheme="minorHAnsi" w:cstheme="minorBidi"/>
          <w:noProof/>
          <w:sz w:val="22"/>
          <w:szCs w:val="22"/>
          <w:lang w:val="en-IN" w:eastAsia="en-IN"/>
        </w:rPr>
      </w:pPr>
      <w:r>
        <w:rPr>
          <w:noProof/>
        </w:rPr>
        <w:t>2.4.1 Gravity</w:t>
      </w:r>
      <w:r>
        <w:rPr>
          <w:noProof/>
        </w:rPr>
        <w:tab/>
      </w:r>
      <w:r>
        <w:rPr>
          <w:noProof/>
        </w:rPr>
        <w:fldChar w:fldCharType="begin"/>
      </w:r>
      <w:r>
        <w:rPr>
          <w:noProof/>
        </w:rPr>
        <w:instrText xml:space="preserve"> PAGEREF _Toc98113758 \h </w:instrText>
      </w:r>
      <w:r>
        <w:rPr>
          <w:noProof/>
        </w:rPr>
      </w:r>
      <w:r>
        <w:rPr>
          <w:noProof/>
        </w:rPr>
        <w:fldChar w:fldCharType="separate"/>
      </w:r>
      <w:r w:rsidR="00C902E5">
        <w:rPr>
          <w:noProof/>
        </w:rPr>
        <w:t>18</w:t>
      </w:r>
      <w:r>
        <w:rPr>
          <w:noProof/>
        </w:rPr>
        <w:fldChar w:fldCharType="end"/>
      </w:r>
    </w:p>
    <w:p w14:paraId="1CB323AE" w14:textId="28E95D36" w:rsidR="009346D7" w:rsidRDefault="009346D7">
      <w:pPr>
        <w:pStyle w:val="TOC3"/>
        <w:tabs>
          <w:tab w:val="right" w:leader="dot" w:pos="10790"/>
        </w:tabs>
        <w:rPr>
          <w:rFonts w:asciiTheme="minorHAnsi" w:eastAsiaTheme="minorEastAsia" w:hAnsiTheme="minorHAnsi" w:cstheme="minorBidi"/>
          <w:noProof/>
          <w:sz w:val="22"/>
          <w:szCs w:val="22"/>
          <w:lang w:val="en-IN" w:eastAsia="en-IN"/>
        </w:rPr>
      </w:pPr>
      <w:r>
        <w:rPr>
          <w:noProof/>
        </w:rPr>
        <w:t>2.4.2 SPRING FORCE (REBOUND FORCE)</w:t>
      </w:r>
      <w:r>
        <w:rPr>
          <w:noProof/>
        </w:rPr>
        <w:tab/>
      </w:r>
      <w:r>
        <w:rPr>
          <w:noProof/>
        </w:rPr>
        <w:fldChar w:fldCharType="begin"/>
      </w:r>
      <w:r>
        <w:rPr>
          <w:noProof/>
        </w:rPr>
        <w:instrText xml:space="preserve"> PAGEREF _Toc98113759 \h </w:instrText>
      </w:r>
      <w:r>
        <w:rPr>
          <w:noProof/>
        </w:rPr>
      </w:r>
      <w:r>
        <w:rPr>
          <w:noProof/>
        </w:rPr>
        <w:fldChar w:fldCharType="separate"/>
      </w:r>
      <w:r w:rsidR="00C902E5">
        <w:rPr>
          <w:noProof/>
        </w:rPr>
        <w:t>18</w:t>
      </w:r>
      <w:r>
        <w:rPr>
          <w:noProof/>
        </w:rPr>
        <w:fldChar w:fldCharType="end"/>
      </w:r>
    </w:p>
    <w:p w14:paraId="1F6C8D59" w14:textId="56608ED6" w:rsidR="009346D7" w:rsidRDefault="009346D7">
      <w:pPr>
        <w:pStyle w:val="TOC3"/>
        <w:tabs>
          <w:tab w:val="right" w:leader="dot" w:pos="10790"/>
        </w:tabs>
        <w:rPr>
          <w:rFonts w:asciiTheme="minorHAnsi" w:eastAsiaTheme="minorEastAsia" w:hAnsiTheme="minorHAnsi" w:cstheme="minorBidi"/>
          <w:noProof/>
          <w:sz w:val="22"/>
          <w:szCs w:val="22"/>
          <w:lang w:val="en-IN" w:eastAsia="en-IN"/>
        </w:rPr>
      </w:pPr>
      <w:r>
        <w:rPr>
          <w:noProof/>
        </w:rPr>
        <w:t>2.4.3 FRICTIONAL FORCES</w:t>
      </w:r>
      <w:r>
        <w:rPr>
          <w:noProof/>
        </w:rPr>
        <w:tab/>
      </w:r>
      <w:r>
        <w:rPr>
          <w:noProof/>
        </w:rPr>
        <w:fldChar w:fldCharType="begin"/>
      </w:r>
      <w:r>
        <w:rPr>
          <w:noProof/>
        </w:rPr>
        <w:instrText xml:space="preserve"> PAGEREF _Toc98113760 \h </w:instrText>
      </w:r>
      <w:r>
        <w:rPr>
          <w:noProof/>
        </w:rPr>
      </w:r>
      <w:r>
        <w:rPr>
          <w:noProof/>
        </w:rPr>
        <w:fldChar w:fldCharType="separate"/>
      </w:r>
      <w:r w:rsidR="00C902E5">
        <w:rPr>
          <w:noProof/>
        </w:rPr>
        <w:t>19</w:t>
      </w:r>
      <w:r>
        <w:rPr>
          <w:noProof/>
        </w:rPr>
        <w:fldChar w:fldCharType="end"/>
      </w:r>
    </w:p>
    <w:p w14:paraId="22775F95" w14:textId="30B4518C"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Pr>
          <w:noProof/>
        </w:rPr>
        <w:t>SECTION 3 ENERGY MODELING OF FPLG</w:t>
      </w:r>
      <w:r>
        <w:rPr>
          <w:noProof/>
        </w:rPr>
        <w:tab/>
      </w:r>
      <w:r>
        <w:rPr>
          <w:noProof/>
        </w:rPr>
        <w:fldChar w:fldCharType="begin"/>
      </w:r>
      <w:r>
        <w:rPr>
          <w:noProof/>
        </w:rPr>
        <w:instrText xml:space="preserve"> PAGEREF _Toc98113761 \h </w:instrText>
      </w:r>
      <w:r>
        <w:rPr>
          <w:noProof/>
        </w:rPr>
      </w:r>
      <w:r>
        <w:rPr>
          <w:noProof/>
        </w:rPr>
        <w:fldChar w:fldCharType="separate"/>
      </w:r>
      <w:r w:rsidR="00C902E5">
        <w:rPr>
          <w:noProof/>
        </w:rPr>
        <w:t>19</w:t>
      </w:r>
      <w:r>
        <w:rPr>
          <w:noProof/>
        </w:rPr>
        <w:fldChar w:fldCharType="end"/>
      </w:r>
    </w:p>
    <w:p w14:paraId="589A9F35" w14:textId="43E37465"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Pr>
          <w:noProof/>
        </w:rPr>
        <w:t>SECTION 4</w:t>
      </w:r>
      <w:r w:rsidRPr="002F4799">
        <w:rPr>
          <w:i/>
          <w:noProof/>
        </w:rPr>
        <w:t xml:space="preserve"> </w:t>
      </w:r>
      <w:r>
        <w:rPr>
          <w:noProof/>
        </w:rPr>
        <w:t>PISTON MOTION CONTROL</w:t>
      </w:r>
      <w:r>
        <w:rPr>
          <w:noProof/>
        </w:rPr>
        <w:tab/>
      </w:r>
      <w:r>
        <w:rPr>
          <w:noProof/>
        </w:rPr>
        <w:fldChar w:fldCharType="begin"/>
      </w:r>
      <w:r>
        <w:rPr>
          <w:noProof/>
        </w:rPr>
        <w:instrText xml:space="preserve"> PAGEREF _Toc98113762 \h </w:instrText>
      </w:r>
      <w:r>
        <w:rPr>
          <w:noProof/>
        </w:rPr>
      </w:r>
      <w:r>
        <w:rPr>
          <w:noProof/>
        </w:rPr>
        <w:fldChar w:fldCharType="separate"/>
      </w:r>
      <w:r w:rsidR="00C902E5">
        <w:rPr>
          <w:noProof/>
        </w:rPr>
        <w:t>23</w:t>
      </w:r>
      <w:r>
        <w:rPr>
          <w:noProof/>
        </w:rPr>
        <w:fldChar w:fldCharType="end"/>
      </w:r>
    </w:p>
    <w:p w14:paraId="3EDAAA6B" w14:textId="627D8C9C"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4.1 STATE EQUATION OF FPLG</w:t>
      </w:r>
      <w:r>
        <w:rPr>
          <w:noProof/>
        </w:rPr>
        <w:tab/>
      </w:r>
      <w:r>
        <w:rPr>
          <w:noProof/>
        </w:rPr>
        <w:fldChar w:fldCharType="begin"/>
      </w:r>
      <w:r>
        <w:rPr>
          <w:noProof/>
        </w:rPr>
        <w:instrText xml:space="preserve"> PAGEREF _Toc98113763 \h </w:instrText>
      </w:r>
      <w:r>
        <w:rPr>
          <w:noProof/>
        </w:rPr>
      </w:r>
      <w:r>
        <w:rPr>
          <w:noProof/>
        </w:rPr>
        <w:fldChar w:fldCharType="separate"/>
      </w:r>
      <w:r w:rsidR="00C902E5">
        <w:rPr>
          <w:noProof/>
        </w:rPr>
        <w:t>23</w:t>
      </w:r>
      <w:r>
        <w:rPr>
          <w:noProof/>
        </w:rPr>
        <w:fldChar w:fldCharType="end"/>
      </w:r>
    </w:p>
    <w:p w14:paraId="65C88F81" w14:textId="5460C865"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4.2 MOTIVATION</w:t>
      </w:r>
      <w:r>
        <w:rPr>
          <w:noProof/>
        </w:rPr>
        <w:tab/>
      </w:r>
      <w:r>
        <w:rPr>
          <w:noProof/>
        </w:rPr>
        <w:fldChar w:fldCharType="begin"/>
      </w:r>
      <w:r>
        <w:rPr>
          <w:noProof/>
        </w:rPr>
        <w:instrText xml:space="preserve"> PAGEREF _Toc98113764 \h </w:instrText>
      </w:r>
      <w:r>
        <w:rPr>
          <w:noProof/>
        </w:rPr>
      </w:r>
      <w:r>
        <w:rPr>
          <w:noProof/>
        </w:rPr>
        <w:fldChar w:fldCharType="separate"/>
      </w:r>
      <w:r w:rsidR="00C902E5">
        <w:rPr>
          <w:noProof/>
        </w:rPr>
        <w:t>24</w:t>
      </w:r>
      <w:r>
        <w:rPr>
          <w:noProof/>
        </w:rPr>
        <w:fldChar w:fldCharType="end"/>
      </w:r>
    </w:p>
    <w:p w14:paraId="5A363063" w14:textId="0798043D"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4.3 DESIGN PROCEDURE</w:t>
      </w:r>
      <w:r>
        <w:rPr>
          <w:noProof/>
        </w:rPr>
        <w:tab/>
      </w:r>
      <w:r>
        <w:rPr>
          <w:noProof/>
        </w:rPr>
        <w:fldChar w:fldCharType="begin"/>
      </w:r>
      <w:r>
        <w:rPr>
          <w:noProof/>
        </w:rPr>
        <w:instrText xml:space="preserve"> PAGEREF _Toc98113765 \h </w:instrText>
      </w:r>
      <w:r>
        <w:rPr>
          <w:noProof/>
        </w:rPr>
      </w:r>
      <w:r>
        <w:rPr>
          <w:noProof/>
        </w:rPr>
        <w:fldChar w:fldCharType="separate"/>
      </w:r>
      <w:r w:rsidR="00C902E5">
        <w:rPr>
          <w:noProof/>
        </w:rPr>
        <w:t>24</w:t>
      </w:r>
      <w:r>
        <w:rPr>
          <w:noProof/>
        </w:rPr>
        <w:fldChar w:fldCharType="end"/>
      </w:r>
    </w:p>
    <w:p w14:paraId="6BEB2EB6" w14:textId="5B2596B7"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4.3.1 NOMINAL CONTROL DESIGN</w:t>
      </w:r>
      <w:r>
        <w:rPr>
          <w:noProof/>
        </w:rPr>
        <w:tab/>
      </w:r>
      <w:r>
        <w:rPr>
          <w:noProof/>
        </w:rPr>
        <w:fldChar w:fldCharType="begin"/>
      </w:r>
      <w:r>
        <w:rPr>
          <w:noProof/>
        </w:rPr>
        <w:instrText xml:space="preserve"> PAGEREF _Toc98113766 \h </w:instrText>
      </w:r>
      <w:r>
        <w:rPr>
          <w:noProof/>
        </w:rPr>
      </w:r>
      <w:r>
        <w:rPr>
          <w:noProof/>
        </w:rPr>
        <w:fldChar w:fldCharType="separate"/>
      </w:r>
      <w:r w:rsidR="00C902E5">
        <w:rPr>
          <w:noProof/>
        </w:rPr>
        <w:t>26</w:t>
      </w:r>
      <w:r>
        <w:rPr>
          <w:noProof/>
        </w:rPr>
        <w:fldChar w:fldCharType="end"/>
      </w:r>
    </w:p>
    <w:p w14:paraId="386BF9C6" w14:textId="30EBA698" w:rsidR="009346D7" w:rsidRDefault="009346D7">
      <w:pPr>
        <w:pStyle w:val="TOC3"/>
        <w:tabs>
          <w:tab w:val="right" w:leader="dot" w:pos="10790"/>
        </w:tabs>
        <w:rPr>
          <w:rFonts w:asciiTheme="minorHAnsi" w:eastAsiaTheme="minorEastAsia" w:hAnsiTheme="minorHAnsi" w:cstheme="minorBidi"/>
          <w:noProof/>
          <w:sz w:val="22"/>
          <w:szCs w:val="22"/>
          <w:lang w:val="en-IN" w:eastAsia="en-IN"/>
        </w:rPr>
      </w:pPr>
      <w:r>
        <w:rPr>
          <w:noProof/>
        </w:rPr>
        <w:t>4.3.2 CLOSED LOOP CONTROLLER DESIGN</w:t>
      </w:r>
      <w:r>
        <w:rPr>
          <w:noProof/>
        </w:rPr>
        <w:tab/>
      </w:r>
      <w:r>
        <w:rPr>
          <w:noProof/>
        </w:rPr>
        <w:fldChar w:fldCharType="begin"/>
      </w:r>
      <w:r>
        <w:rPr>
          <w:noProof/>
        </w:rPr>
        <w:instrText xml:space="preserve"> PAGEREF _Toc98113767 \h </w:instrText>
      </w:r>
      <w:r>
        <w:rPr>
          <w:noProof/>
        </w:rPr>
      </w:r>
      <w:r>
        <w:rPr>
          <w:noProof/>
        </w:rPr>
        <w:fldChar w:fldCharType="separate"/>
      </w:r>
      <w:r w:rsidR="00C902E5">
        <w:rPr>
          <w:noProof/>
        </w:rPr>
        <w:t>29</w:t>
      </w:r>
      <w:r>
        <w:rPr>
          <w:noProof/>
        </w:rPr>
        <w:fldChar w:fldCharType="end"/>
      </w:r>
    </w:p>
    <w:p w14:paraId="2159EBEF" w14:textId="7DB92146"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Pr>
          <w:noProof/>
        </w:rPr>
        <w:t>SECTION 5: PARAMETER CALCULATION AND SOFTWARE USED</w:t>
      </w:r>
      <w:r>
        <w:rPr>
          <w:noProof/>
        </w:rPr>
        <w:tab/>
      </w:r>
      <w:r>
        <w:rPr>
          <w:noProof/>
        </w:rPr>
        <w:fldChar w:fldCharType="begin"/>
      </w:r>
      <w:r>
        <w:rPr>
          <w:noProof/>
        </w:rPr>
        <w:instrText xml:space="preserve"> PAGEREF _Toc98113768 \h </w:instrText>
      </w:r>
      <w:r>
        <w:rPr>
          <w:noProof/>
        </w:rPr>
      </w:r>
      <w:r>
        <w:rPr>
          <w:noProof/>
        </w:rPr>
        <w:fldChar w:fldCharType="separate"/>
      </w:r>
      <w:r w:rsidR="00C902E5">
        <w:rPr>
          <w:noProof/>
        </w:rPr>
        <w:t>32</w:t>
      </w:r>
      <w:r>
        <w:rPr>
          <w:noProof/>
        </w:rPr>
        <w:fldChar w:fldCharType="end"/>
      </w:r>
    </w:p>
    <w:p w14:paraId="11BD02D9" w14:textId="6FCB836D"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5.1 PARAMETER CALCULATION</w:t>
      </w:r>
      <w:r>
        <w:rPr>
          <w:noProof/>
        </w:rPr>
        <w:tab/>
      </w:r>
      <w:r>
        <w:rPr>
          <w:noProof/>
        </w:rPr>
        <w:fldChar w:fldCharType="begin"/>
      </w:r>
      <w:r>
        <w:rPr>
          <w:noProof/>
        </w:rPr>
        <w:instrText xml:space="preserve"> PAGEREF _Toc98113769 \h </w:instrText>
      </w:r>
      <w:r>
        <w:rPr>
          <w:noProof/>
        </w:rPr>
      </w:r>
      <w:r>
        <w:rPr>
          <w:noProof/>
        </w:rPr>
        <w:fldChar w:fldCharType="separate"/>
      </w:r>
      <w:r w:rsidR="00C902E5">
        <w:rPr>
          <w:noProof/>
        </w:rPr>
        <w:t>32</w:t>
      </w:r>
      <w:r>
        <w:rPr>
          <w:noProof/>
        </w:rPr>
        <w:fldChar w:fldCharType="end"/>
      </w:r>
    </w:p>
    <w:p w14:paraId="1B22FC33" w14:textId="11C473E0"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lastRenderedPageBreak/>
        <w:t>5.2 Combustion Process:</w:t>
      </w:r>
      <w:r>
        <w:rPr>
          <w:noProof/>
        </w:rPr>
        <w:tab/>
      </w:r>
      <w:r>
        <w:rPr>
          <w:noProof/>
        </w:rPr>
        <w:fldChar w:fldCharType="begin"/>
      </w:r>
      <w:r>
        <w:rPr>
          <w:noProof/>
        </w:rPr>
        <w:instrText xml:space="preserve"> PAGEREF _Toc98113770 \h </w:instrText>
      </w:r>
      <w:r>
        <w:rPr>
          <w:noProof/>
        </w:rPr>
      </w:r>
      <w:r>
        <w:rPr>
          <w:noProof/>
        </w:rPr>
        <w:fldChar w:fldCharType="separate"/>
      </w:r>
      <w:r w:rsidR="00C902E5">
        <w:rPr>
          <w:noProof/>
        </w:rPr>
        <w:t>36</w:t>
      </w:r>
      <w:r>
        <w:rPr>
          <w:noProof/>
        </w:rPr>
        <w:fldChar w:fldCharType="end"/>
      </w:r>
    </w:p>
    <w:p w14:paraId="2832014D" w14:textId="25DCD1F8"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5.3 MATLAB® AND SIMULINK® CODE:</w:t>
      </w:r>
      <w:r>
        <w:rPr>
          <w:noProof/>
        </w:rPr>
        <w:tab/>
      </w:r>
      <w:r>
        <w:rPr>
          <w:noProof/>
        </w:rPr>
        <w:fldChar w:fldCharType="begin"/>
      </w:r>
      <w:r>
        <w:rPr>
          <w:noProof/>
        </w:rPr>
        <w:instrText xml:space="preserve"> PAGEREF _Toc98113771 \h </w:instrText>
      </w:r>
      <w:r>
        <w:rPr>
          <w:noProof/>
        </w:rPr>
      </w:r>
      <w:r>
        <w:rPr>
          <w:noProof/>
        </w:rPr>
        <w:fldChar w:fldCharType="separate"/>
      </w:r>
      <w:r w:rsidR="00C902E5">
        <w:rPr>
          <w:noProof/>
        </w:rPr>
        <w:t>39</w:t>
      </w:r>
      <w:r>
        <w:rPr>
          <w:noProof/>
        </w:rPr>
        <w:fldChar w:fldCharType="end"/>
      </w:r>
    </w:p>
    <w:p w14:paraId="2168B979" w14:textId="13C9488F"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sidRPr="002F4799">
        <w:rPr>
          <w:iCs/>
          <w:noProof/>
        </w:rPr>
        <w:t>SECTION 6: SIMULATION RESULTS</w:t>
      </w:r>
      <w:r>
        <w:rPr>
          <w:noProof/>
        </w:rPr>
        <w:tab/>
      </w:r>
      <w:r>
        <w:rPr>
          <w:noProof/>
        </w:rPr>
        <w:fldChar w:fldCharType="begin"/>
      </w:r>
      <w:r>
        <w:rPr>
          <w:noProof/>
        </w:rPr>
        <w:instrText xml:space="preserve"> PAGEREF _Toc98113772 \h </w:instrText>
      </w:r>
      <w:r>
        <w:rPr>
          <w:noProof/>
        </w:rPr>
      </w:r>
      <w:r>
        <w:rPr>
          <w:noProof/>
        </w:rPr>
        <w:fldChar w:fldCharType="separate"/>
      </w:r>
      <w:r w:rsidR="00C902E5">
        <w:rPr>
          <w:noProof/>
        </w:rPr>
        <w:t>40</w:t>
      </w:r>
      <w:r>
        <w:rPr>
          <w:noProof/>
        </w:rPr>
        <w:fldChar w:fldCharType="end"/>
      </w:r>
    </w:p>
    <w:p w14:paraId="49A009E8" w14:textId="61F9B383"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6.1 SIMULATION OF FPE MODEL:</w:t>
      </w:r>
      <w:r>
        <w:rPr>
          <w:noProof/>
        </w:rPr>
        <w:tab/>
      </w:r>
      <w:r>
        <w:rPr>
          <w:noProof/>
        </w:rPr>
        <w:fldChar w:fldCharType="begin"/>
      </w:r>
      <w:r>
        <w:rPr>
          <w:noProof/>
        </w:rPr>
        <w:instrText xml:space="preserve"> PAGEREF _Toc98113773 \h </w:instrText>
      </w:r>
      <w:r>
        <w:rPr>
          <w:noProof/>
        </w:rPr>
      </w:r>
      <w:r>
        <w:rPr>
          <w:noProof/>
        </w:rPr>
        <w:fldChar w:fldCharType="separate"/>
      </w:r>
      <w:r w:rsidR="00C902E5">
        <w:rPr>
          <w:noProof/>
        </w:rPr>
        <w:t>40</w:t>
      </w:r>
      <w:r>
        <w:rPr>
          <w:noProof/>
        </w:rPr>
        <w:fldChar w:fldCharType="end"/>
      </w:r>
    </w:p>
    <w:p w14:paraId="1BA8F6E7" w14:textId="1B664760" w:rsidR="009346D7" w:rsidRDefault="009346D7">
      <w:pPr>
        <w:pStyle w:val="TOC2"/>
        <w:tabs>
          <w:tab w:val="right" w:leader="dot" w:pos="10790"/>
        </w:tabs>
        <w:rPr>
          <w:rFonts w:asciiTheme="minorHAnsi" w:eastAsiaTheme="minorEastAsia" w:hAnsiTheme="minorHAnsi" w:cstheme="minorBidi"/>
          <w:bCs w:val="0"/>
          <w:noProof/>
          <w:sz w:val="22"/>
          <w:szCs w:val="22"/>
          <w:lang w:val="en-IN" w:eastAsia="en-IN"/>
        </w:rPr>
      </w:pPr>
      <w:r>
        <w:rPr>
          <w:noProof/>
        </w:rPr>
        <w:t>6.2 NESTED LOOP SIMULATION</w:t>
      </w:r>
      <w:r>
        <w:rPr>
          <w:noProof/>
        </w:rPr>
        <w:tab/>
      </w:r>
      <w:r>
        <w:rPr>
          <w:noProof/>
        </w:rPr>
        <w:fldChar w:fldCharType="begin"/>
      </w:r>
      <w:r>
        <w:rPr>
          <w:noProof/>
        </w:rPr>
        <w:instrText xml:space="preserve"> PAGEREF _Toc98113774 \h </w:instrText>
      </w:r>
      <w:r>
        <w:rPr>
          <w:noProof/>
        </w:rPr>
      </w:r>
      <w:r>
        <w:rPr>
          <w:noProof/>
        </w:rPr>
        <w:fldChar w:fldCharType="separate"/>
      </w:r>
      <w:r w:rsidR="00C902E5">
        <w:rPr>
          <w:noProof/>
        </w:rPr>
        <w:t>42</w:t>
      </w:r>
      <w:r>
        <w:rPr>
          <w:noProof/>
        </w:rPr>
        <w:fldChar w:fldCharType="end"/>
      </w:r>
    </w:p>
    <w:p w14:paraId="3C14CBCB" w14:textId="7C605827"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sidRPr="002F4799">
        <w:rPr>
          <w:iCs/>
          <w:noProof/>
        </w:rPr>
        <w:t>SECTION 7 SUMMARY AND FURTHER STUDY</w:t>
      </w:r>
      <w:r>
        <w:rPr>
          <w:noProof/>
        </w:rPr>
        <w:tab/>
      </w:r>
      <w:r>
        <w:rPr>
          <w:noProof/>
        </w:rPr>
        <w:fldChar w:fldCharType="begin"/>
      </w:r>
      <w:r>
        <w:rPr>
          <w:noProof/>
        </w:rPr>
        <w:instrText xml:space="preserve"> PAGEREF _Toc98113775 \h </w:instrText>
      </w:r>
      <w:r>
        <w:rPr>
          <w:noProof/>
        </w:rPr>
      </w:r>
      <w:r>
        <w:rPr>
          <w:noProof/>
        </w:rPr>
        <w:fldChar w:fldCharType="separate"/>
      </w:r>
      <w:r w:rsidR="00C902E5">
        <w:rPr>
          <w:noProof/>
        </w:rPr>
        <w:t>51</w:t>
      </w:r>
      <w:r>
        <w:rPr>
          <w:noProof/>
        </w:rPr>
        <w:fldChar w:fldCharType="end"/>
      </w:r>
    </w:p>
    <w:p w14:paraId="04DAF65A" w14:textId="2A7602BB"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Pr>
          <w:noProof/>
        </w:rPr>
        <w:t>REFERENCES</w:t>
      </w:r>
      <w:r>
        <w:rPr>
          <w:noProof/>
        </w:rPr>
        <w:tab/>
      </w:r>
      <w:r>
        <w:rPr>
          <w:noProof/>
        </w:rPr>
        <w:fldChar w:fldCharType="begin"/>
      </w:r>
      <w:r>
        <w:rPr>
          <w:noProof/>
        </w:rPr>
        <w:instrText xml:space="preserve"> PAGEREF _Toc98113776 \h </w:instrText>
      </w:r>
      <w:r>
        <w:rPr>
          <w:noProof/>
        </w:rPr>
      </w:r>
      <w:r>
        <w:rPr>
          <w:noProof/>
        </w:rPr>
        <w:fldChar w:fldCharType="separate"/>
      </w:r>
      <w:r w:rsidR="00C902E5">
        <w:rPr>
          <w:noProof/>
        </w:rPr>
        <w:t>53</w:t>
      </w:r>
      <w:r>
        <w:rPr>
          <w:noProof/>
        </w:rPr>
        <w:fldChar w:fldCharType="end"/>
      </w:r>
    </w:p>
    <w:p w14:paraId="5F2998BC" w14:textId="7B28962A"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Pr>
          <w:noProof/>
        </w:rPr>
        <w:t>APPENDIX 1 SIMULATION MODEL OF FPLG</w:t>
      </w:r>
      <w:r>
        <w:rPr>
          <w:noProof/>
        </w:rPr>
        <w:tab/>
      </w:r>
      <w:r>
        <w:rPr>
          <w:noProof/>
        </w:rPr>
        <w:fldChar w:fldCharType="begin"/>
      </w:r>
      <w:r>
        <w:rPr>
          <w:noProof/>
        </w:rPr>
        <w:instrText xml:space="preserve"> PAGEREF _Toc98113777 \h </w:instrText>
      </w:r>
      <w:r>
        <w:rPr>
          <w:noProof/>
        </w:rPr>
      </w:r>
      <w:r>
        <w:rPr>
          <w:noProof/>
        </w:rPr>
        <w:fldChar w:fldCharType="separate"/>
      </w:r>
      <w:r w:rsidR="00C902E5">
        <w:rPr>
          <w:noProof/>
        </w:rPr>
        <w:t>54</w:t>
      </w:r>
      <w:r>
        <w:rPr>
          <w:noProof/>
        </w:rPr>
        <w:fldChar w:fldCharType="end"/>
      </w:r>
    </w:p>
    <w:p w14:paraId="59D54D6C" w14:textId="5F29C4DB"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Pr>
          <w:noProof/>
        </w:rPr>
        <w:t>APPENDEX 2.1: MATLAB SCRIPT (INITIALIZATION SCRIPT)</w:t>
      </w:r>
      <w:r>
        <w:rPr>
          <w:noProof/>
        </w:rPr>
        <w:tab/>
      </w:r>
      <w:r>
        <w:rPr>
          <w:noProof/>
        </w:rPr>
        <w:fldChar w:fldCharType="begin"/>
      </w:r>
      <w:r>
        <w:rPr>
          <w:noProof/>
        </w:rPr>
        <w:instrText xml:space="preserve"> PAGEREF _Toc98113778 \h </w:instrText>
      </w:r>
      <w:r>
        <w:rPr>
          <w:noProof/>
        </w:rPr>
      </w:r>
      <w:r>
        <w:rPr>
          <w:noProof/>
        </w:rPr>
        <w:fldChar w:fldCharType="separate"/>
      </w:r>
      <w:r w:rsidR="00C902E5">
        <w:rPr>
          <w:noProof/>
        </w:rPr>
        <w:t>66</w:t>
      </w:r>
      <w:r>
        <w:rPr>
          <w:noProof/>
        </w:rPr>
        <w:fldChar w:fldCharType="end"/>
      </w:r>
    </w:p>
    <w:p w14:paraId="6707FC01" w14:textId="0CF5ADD3" w:rsidR="009346D7" w:rsidRDefault="009346D7">
      <w:pPr>
        <w:pStyle w:val="TOC1"/>
        <w:tabs>
          <w:tab w:val="right" w:leader="dot" w:pos="10790"/>
        </w:tabs>
        <w:rPr>
          <w:rFonts w:asciiTheme="minorHAnsi" w:eastAsiaTheme="minorEastAsia" w:hAnsiTheme="minorHAnsi" w:cstheme="minorBidi"/>
          <w:bCs w:val="0"/>
          <w:caps w:val="0"/>
          <w:noProof/>
          <w:sz w:val="22"/>
          <w:szCs w:val="22"/>
          <w:lang w:val="en-IN" w:eastAsia="en-IN"/>
        </w:rPr>
      </w:pPr>
      <w:r>
        <w:rPr>
          <w:noProof/>
        </w:rPr>
        <w:t xml:space="preserve">APPENDEX 2.2 MATLAB </w:t>
      </w:r>
      <w:r w:rsidRPr="002F4799">
        <w:rPr>
          <w:i/>
          <w:noProof/>
        </w:rPr>
        <w:t>SCRIPT (</w:t>
      </w:r>
      <w:r>
        <w:rPr>
          <w:noProof/>
        </w:rPr>
        <w:t>OUTPUT SCRIPT)</w:t>
      </w:r>
      <w:r>
        <w:rPr>
          <w:noProof/>
        </w:rPr>
        <w:tab/>
      </w:r>
      <w:r>
        <w:rPr>
          <w:noProof/>
        </w:rPr>
        <w:fldChar w:fldCharType="begin"/>
      </w:r>
      <w:r>
        <w:rPr>
          <w:noProof/>
        </w:rPr>
        <w:instrText xml:space="preserve"> PAGEREF _Toc98113779 \h </w:instrText>
      </w:r>
      <w:r>
        <w:rPr>
          <w:noProof/>
        </w:rPr>
      </w:r>
      <w:r>
        <w:rPr>
          <w:noProof/>
        </w:rPr>
        <w:fldChar w:fldCharType="separate"/>
      </w:r>
      <w:r w:rsidR="00C902E5">
        <w:rPr>
          <w:noProof/>
        </w:rPr>
        <w:t>69</w:t>
      </w:r>
      <w:r>
        <w:rPr>
          <w:noProof/>
        </w:rPr>
        <w:fldChar w:fldCharType="end"/>
      </w:r>
    </w:p>
    <w:p w14:paraId="60CF9327" w14:textId="385B8F0D" w:rsidR="00634CAF" w:rsidRDefault="004E6799" w:rsidP="004E6799">
      <w:pPr>
        <w:rPr>
          <w:rFonts w:asciiTheme="majorHAnsi" w:eastAsiaTheme="majorEastAsia" w:hAnsiTheme="majorHAnsi" w:cstheme="majorBidi"/>
          <w:color w:val="1F3763" w:themeColor="accent1" w:themeShade="7F"/>
          <w:szCs w:val="24"/>
        </w:rPr>
      </w:pPr>
      <w:r>
        <w:fldChar w:fldCharType="end"/>
      </w:r>
      <w:r w:rsidR="00634CAF">
        <w:br w:type="page"/>
      </w:r>
    </w:p>
    <w:p w14:paraId="27520D10" w14:textId="77777777" w:rsidR="00634CAF" w:rsidRPr="00634CAF" w:rsidRDefault="00634CAF" w:rsidP="00104440">
      <w:pPr>
        <w:pStyle w:val="Heading3"/>
      </w:pPr>
    </w:p>
    <w:p w14:paraId="1A4C3569" w14:textId="77777777" w:rsidR="005F1563" w:rsidRPr="00F22BED" w:rsidRDefault="005F1563" w:rsidP="00104440"/>
    <w:p w14:paraId="24E7585B" w14:textId="77777777" w:rsidR="009C7123" w:rsidRPr="00F22BED" w:rsidRDefault="005F1563" w:rsidP="00167D9F">
      <w:pPr>
        <w:pStyle w:val="Heading1"/>
        <w:rPr>
          <w:i/>
          <w:iCs/>
        </w:rPr>
      </w:pPr>
      <w:r w:rsidRPr="00F22BED">
        <w:t xml:space="preserve">                                            </w:t>
      </w:r>
      <w:r w:rsidRPr="00F22BED">
        <w:rPr>
          <w:iCs/>
        </w:rPr>
        <w:t xml:space="preserve">  </w:t>
      </w:r>
      <w:r w:rsidR="000D5FAE" w:rsidRPr="00F22BED">
        <w:rPr>
          <w:iCs/>
        </w:rPr>
        <w:t xml:space="preserve">  </w:t>
      </w:r>
    </w:p>
    <w:p w14:paraId="2AB0CDED" w14:textId="08E95EC0" w:rsidR="00182C0C" w:rsidRPr="00F22BED" w:rsidRDefault="00B30AFC" w:rsidP="00167D9F">
      <w:pPr>
        <w:pStyle w:val="Heading1"/>
        <w:rPr>
          <w:i/>
        </w:rPr>
      </w:pPr>
      <w:bookmarkStart w:id="4" w:name="_Toc96984298"/>
      <w:bookmarkStart w:id="5" w:name="_Toc98113741"/>
      <w:r w:rsidRPr="00F22BED">
        <w:t>ABSTRACT</w:t>
      </w:r>
      <w:bookmarkEnd w:id="4"/>
      <w:bookmarkEnd w:id="5"/>
      <w:r w:rsidRPr="00F22BED">
        <w:t xml:space="preserve"> </w:t>
      </w:r>
    </w:p>
    <w:p w14:paraId="65FAE7BF" w14:textId="77777777" w:rsidR="00AD3909" w:rsidRPr="00F22BED" w:rsidRDefault="00AD3909" w:rsidP="00104440">
      <w:pPr>
        <w:pStyle w:val="Heading3"/>
      </w:pPr>
    </w:p>
    <w:p w14:paraId="5BD8B7D7" w14:textId="548909A9" w:rsidR="00182C0C" w:rsidRPr="00F22BED" w:rsidRDefault="00010479" w:rsidP="00104440">
      <w:r w:rsidRPr="00F22BED">
        <w:t xml:space="preserve">Crank-less hybrid engines are ongoing topic of research especially in </w:t>
      </w:r>
      <w:commentRangeStart w:id="6"/>
      <w:ins w:id="7" w:author="Lawrence, Douglas" w:date="2022-04-20T09:55:00Z">
        <w:r w:rsidR="002E05F0">
          <w:t>the</w:t>
        </w:r>
      </w:ins>
      <w:commentRangeEnd w:id="6"/>
      <w:ins w:id="8" w:author="Lawrence, Douglas" w:date="2022-04-20T09:57:00Z">
        <w:r w:rsidR="0004227C">
          <w:rPr>
            <w:rStyle w:val="CommentReference"/>
          </w:rPr>
          <w:commentReference w:id="6"/>
        </w:r>
      </w:ins>
      <w:ins w:id="9" w:author="Lawrence, Douglas" w:date="2022-04-20T09:55:00Z">
        <w:r w:rsidR="002E05F0">
          <w:t xml:space="preserve"> </w:t>
        </w:r>
      </w:ins>
      <w:r w:rsidRPr="00F22BED">
        <w:t xml:space="preserve">automotive industry.  </w:t>
      </w:r>
      <w:r w:rsidR="00B2606A" w:rsidRPr="00F22BED">
        <w:t>E</w:t>
      </w:r>
      <w:r w:rsidRPr="00F22BED">
        <w:t>xample</w:t>
      </w:r>
      <w:r w:rsidR="00B2606A" w:rsidRPr="00F22BED">
        <w:t>s</w:t>
      </w:r>
      <w:r w:rsidRPr="00F22BED">
        <w:t xml:space="preserve"> </w:t>
      </w:r>
      <w:r w:rsidR="00805478" w:rsidRPr="00F22BED">
        <w:t>include</w:t>
      </w:r>
      <w:r w:rsidR="00B2606A" w:rsidRPr="00F22BED">
        <w:t xml:space="preserve"> a</w:t>
      </w:r>
      <w:r w:rsidR="00680B44" w:rsidRPr="00F22BED">
        <w:t xml:space="preserve"> prototype built by</w:t>
      </w:r>
      <w:r w:rsidR="00EE37D3" w:rsidRPr="00F22BED">
        <w:t xml:space="preserve"> Toyota R&amp;D central Lab</w:t>
      </w:r>
      <w:r w:rsidR="0093171F" w:rsidRPr="00F22BED">
        <w:t xml:space="preserve"> and Newcastle </w:t>
      </w:r>
      <w:r w:rsidR="00805478" w:rsidRPr="00F22BED">
        <w:t>University [</w:t>
      </w:r>
      <w:r w:rsidR="0093171F" w:rsidRPr="00F22BED">
        <w:t>1]</w:t>
      </w:r>
      <w:r w:rsidR="00B30AFC" w:rsidRPr="00F22BED">
        <w:t>. The absence of crank shafts impli</w:t>
      </w:r>
      <w:r w:rsidR="00D27017" w:rsidRPr="00F22BED">
        <w:t>es fewer moving parts and simpler design. However,</w:t>
      </w:r>
      <w:r w:rsidR="00B30AFC" w:rsidRPr="00F22BED">
        <w:t xml:space="preserve"> </w:t>
      </w:r>
      <w:r w:rsidR="00D27017" w:rsidRPr="00F22BED">
        <w:t>such</w:t>
      </w:r>
      <w:r w:rsidR="00B30AFC" w:rsidRPr="00F22BED">
        <w:t xml:space="preserve"> engines </w:t>
      </w:r>
      <w:proofErr w:type="gramStart"/>
      <w:r w:rsidR="00B30AFC" w:rsidRPr="00F22BED">
        <w:t>have to</w:t>
      </w:r>
      <w:proofErr w:type="gramEnd"/>
      <w:r w:rsidR="00B30AFC" w:rsidRPr="00F22BED">
        <w:t xml:space="preserve"> apply various unconventional rebound mechanisms for</w:t>
      </w:r>
      <w:r w:rsidR="00B2606A" w:rsidRPr="00F22BED">
        <w:t xml:space="preserve"> the</w:t>
      </w:r>
      <w:r w:rsidR="00B30AFC" w:rsidRPr="00F22BED">
        <w:t xml:space="preserve"> compression stroke.</w:t>
      </w:r>
      <w:r w:rsidR="00382FAA" w:rsidRPr="00F22BED">
        <w:t xml:space="preserve"> </w:t>
      </w:r>
      <w:r w:rsidR="00B30AFC" w:rsidRPr="00F22BED">
        <w:t xml:space="preserve">The aim of this project is to derive a simulation model for simple single cylinder free piston engine attached to a linear </w:t>
      </w:r>
      <w:r w:rsidR="00F11FFE" w:rsidRPr="00F22BED">
        <w:t>e</w:t>
      </w:r>
      <w:r w:rsidR="00B30AFC" w:rsidRPr="00F22BED">
        <w:t>lectric machine with spring as a rebound device a</w:t>
      </w:r>
      <w:r w:rsidR="00415AA9" w:rsidRPr="00F22BED">
        <w:t>nd</w:t>
      </w:r>
      <w:r w:rsidR="00B30AFC" w:rsidRPr="00F22BED">
        <w:t xml:space="preserve"> </w:t>
      </w:r>
      <w:r w:rsidR="00F11FFE" w:rsidRPr="00F22BED">
        <w:t xml:space="preserve">to </w:t>
      </w:r>
      <w:r w:rsidR="00B30AFC" w:rsidRPr="00F22BED">
        <w:t>formulate a</w:t>
      </w:r>
      <w:r w:rsidR="00415AA9" w:rsidRPr="00F22BED">
        <w:t xml:space="preserve">nd verify by simulation an </w:t>
      </w:r>
      <w:r w:rsidR="00392D80" w:rsidRPr="00F22BED">
        <w:t>effective control</w:t>
      </w:r>
      <w:r w:rsidR="00B30AFC" w:rsidRPr="00F22BED">
        <w:t xml:space="preserve"> strategy to provide robust sustained operation.</w:t>
      </w:r>
    </w:p>
    <w:p w14:paraId="24119C88" w14:textId="7BA39BD9" w:rsidR="00182C0C" w:rsidRPr="00F22BED" w:rsidRDefault="00B30AFC" w:rsidP="00104440">
      <w:r w:rsidRPr="00F22BED">
        <w:t>Th</w:t>
      </w:r>
      <w:r w:rsidR="00D249C7" w:rsidRPr="00F22BED">
        <w:t>is</w:t>
      </w:r>
      <w:r w:rsidRPr="00F22BED">
        <w:t xml:space="preserve"> report primarily focuses on control strateg</w:t>
      </w:r>
      <w:r w:rsidR="0093171F" w:rsidRPr="00F22BED">
        <w:t>y</w:t>
      </w:r>
      <w:r w:rsidRPr="00F22BED">
        <w:t xml:space="preserve"> which uses </w:t>
      </w:r>
      <w:r w:rsidR="00E66C48" w:rsidRPr="00F22BED">
        <w:t>l</w:t>
      </w:r>
      <w:r w:rsidR="008E7353" w:rsidRPr="00F22BED">
        <w:t xml:space="preserve">inear </w:t>
      </w:r>
      <w:r w:rsidR="00E66C48" w:rsidRPr="00F22BED">
        <w:t>e</w:t>
      </w:r>
      <w:r w:rsidR="008E7353" w:rsidRPr="00F22BED">
        <w:t xml:space="preserve">lectric machine </w:t>
      </w:r>
      <w:r w:rsidRPr="00F22BED">
        <w:t xml:space="preserve">current for </w:t>
      </w:r>
      <w:r w:rsidR="00B2606A" w:rsidRPr="00F22BED">
        <w:t xml:space="preserve">piston position </w:t>
      </w:r>
      <w:r w:rsidR="008E7353" w:rsidRPr="00F22BED">
        <w:t>error</w:t>
      </w:r>
      <w:r w:rsidRPr="00F22BED">
        <w:t xml:space="preserve"> correction. The strategy is to apply </w:t>
      </w:r>
      <w:r w:rsidR="00026E4A" w:rsidRPr="00F22BED">
        <w:t xml:space="preserve">nested-loop </w:t>
      </w:r>
      <w:r w:rsidRPr="00F22BED">
        <w:t xml:space="preserve">method of </w:t>
      </w:r>
      <w:r w:rsidR="00E66C48" w:rsidRPr="00F22BED">
        <w:t xml:space="preserve">position trajectory tracking </w:t>
      </w:r>
      <w:r w:rsidRPr="00F22BED">
        <w:t>contro</w:t>
      </w:r>
      <w:r w:rsidR="00026E4A" w:rsidRPr="00F22BED">
        <w:t>l.</w:t>
      </w:r>
      <w:r w:rsidR="00B2606A" w:rsidRPr="00F22BED">
        <w:t xml:space="preserve"> The sinusoidal nominal position and velocity trajectory were generated using non-linear single harmonic limit cycle.</w:t>
      </w:r>
      <w:r w:rsidR="00026E4A" w:rsidRPr="00F22BED">
        <w:t xml:space="preserve"> The</w:t>
      </w:r>
      <w:r w:rsidR="002F2F7E" w:rsidRPr="00F22BED">
        <w:t xml:space="preserve"> error</w:t>
      </w:r>
      <w:r w:rsidR="00026E4A" w:rsidRPr="00F22BED">
        <w:t xml:space="preserve"> control algorithm considers velocity as</w:t>
      </w:r>
      <w:r w:rsidR="00E82AB9" w:rsidRPr="00F22BED">
        <w:t xml:space="preserve"> the</w:t>
      </w:r>
      <w:r w:rsidR="00026E4A" w:rsidRPr="00F22BED">
        <w:t xml:space="preserve"> actuator for controlling position and acceleration as actuator to control velocity. </w:t>
      </w:r>
      <w:r w:rsidR="00392D80" w:rsidRPr="00F22BED">
        <w:t>The time</w:t>
      </w:r>
      <w:r w:rsidR="00415AA9" w:rsidRPr="00F22BED">
        <w:t xml:space="preserve"> scale</w:t>
      </w:r>
      <w:r w:rsidRPr="00F22BED">
        <w:t xml:space="preserve"> of outer loop variable </w:t>
      </w:r>
      <w:r w:rsidR="00415AA9" w:rsidRPr="00F22BED">
        <w:t>is</w:t>
      </w:r>
      <w:r w:rsidRPr="00F22BED">
        <w:t xml:space="preserve"> three times</w:t>
      </w:r>
      <w:r w:rsidR="00415AA9" w:rsidRPr="00F22BED">
        <w:t xml:space="preserve"> or more slower</w:t>
      </w:r>
      <w:r w:rsidR="003B67F6" w:rsidRPr="00F22BED">
        <w:t xml:space="preserve"> than that</w:t>
      </w:r>
      <w:r w:rsidRPr="00F22BED">
        <w:t xml:space="preserve"> of the inner loop variable.</w:t>
      </w:r>
    </w:p>
    <w:p w14:paraId="52AED6AF" w14:textId="4B7C95AF" w:rsidR="00182C0C" w:rsidRPr="00F22BED" w:rsidRDefault="00B30AFC" w:rsidP="00104440">
      <w:r w:rsidRPr="00F22BED">
        <w:t>The above-mentioned strateg</w:t>
      </w:r>
      <w:r w:rsidR="00E37F0F" w:rsidRPr="00F22BED">
        <w:t>y</w:t>
      </w:r>
      <w:r w:rsidRPr="00F22BED">
        <w:t xml:space="preserve"> w</w:t>
      </w:r>
      <w:r w:rsidR="00E37F0F" w:rsidRPr="00F22BED">
        <w:t>as</w:t>
      </w:r>
      <w:r w:rsidRPr="00F22BED">
        <w:t xml:space="preserve"> verified using</w:t>
      </w:r>
      <w:r w:rsidR="00767366" w:rsidRPr="00F22BED">
        <w:t xml:space="preserve"> a</w:t>
      </w:r>
      <w:r w:rsidRPr="00F22BED">
        <w:t xml:space="preserve"> </w:t>
      </w:r>
      <w:r w:rsidR="00392D80" w:rsidRPr="00F22BED">
        <w:t>simplified,</w:t>
      </w:r>
      <w:r w:rsidR="00767366" w:rsidRPr="00F22BED">
        <w:t xml:space="preserve"> yet</w:t>
      </w:r>
      <w:r w:rsidR="00195610" w:rsidRPr="00F22BED">
        <w:t xml:space="preserve"> realistic</w:t>
      </w:r>
      <w:r w:rsidRPr="00F22BED">
        <w:t xml:space="preserve"> FPLG simulation model developed in Simulink. The simulation results are included in the result</w:t>
      </w:r>
      <w:r w:rsidR="00E37F0F" w:rsidRPr="00F22BED">
        <w:t xml:space="preserve"> section</w:t>
      </w:r>
      <w:r w:rsidRPr="00F22BED">
        <w:t>. The strateg</w:t>
      </w:r>
      <w:r w:rsidR="00BB07F8" w:rsidRPr="00F22BED">
        <w:t>y</w:t>
      </w:r>
      <w:r w:rsidRPr="00F22BED">
        <w:t xml:space="preserve"> w</w:t>
      </w:r>
      <w:r w:rsidR="00BB07F8" w:rsidRPr="00F22BED">
        <w:t>as</w:t>
      </w:r>
      <w:r w:rsidRPr="00F22BED">
        <w:t xml:space="preserve"> found to be effective in providing continuous operation to free piston engine. The findings suggest</w:t>
      </w:r>
      <w:r w:rsidR="00BB07F8" w:rsidRPr="00F22BED">
        <w:t>s</w:t>
      </w:r>
      <w:r w:rsidRPr="00F22BED">
        <w:t xml:space="preserve"> that </w:t>
      </w:r>
      <w:r w:rsidR="004F3326" w:rsidRPr="00F22BED">
        <w:t>the</w:t>
      </w:r>
      <w:r w:rsidR="00E37F0F" w:rsidRPr="00F22BED">
        <w:t xml:space="preserve"> required</w:t>
      </w:r>
      <w:r w:rsidRPr="00F22BED">
        <w:t xml:space="preserve"> steady state characteristics</w:t>
      </w:r>
      <w:r w:rsidR="00BB07F8" w:rsidRPr="00F22BED">
        <w:t xml:space="preserve"> can be achieved using nested loop method of control</w:t>
      </w:r>
      <w:r w:rsidR="00D27017" w:rsidRPr="00F22BED">
        <w:t>.</w:t>
      </w:r>
      <w:r w:rsidRPr="00F22BED">
        <w:t xml:space="preserve"> Further studies are required to assess the power efficiency of th</w:t>
      </w:r>
      <w:r w:rsidR="00E37F0F" w:rsidRPr="00F22BED">
        <w:t>e</w:t>
      </w:r>
      <w:r w:rsidRPr="00F22BED">
        <w:t xml:space="preserve"> method. </w:t>
      </w:r>
    </w:p>
    <w:p w14:paraId="186EEA24" w14:textId="77777777" w:rsidR="00182C0C" w:rsidRPr="00F22BED" w:rsidRDefault="00182C0C" w:rsidP="00104440"/>
    <w:p w14:paraId="72193680" w14:textId="77777777" w:rsidR="00182C0C" w:rsidRPr="00F22BED" w:rsidRDefault="00182C0C" w:rsidP="00104440"/>
    <w:p w14:paraId="4C4CBB05" w14:textId="77777777" w:rsidR="00182C0C" w:rsidRPr="00F22BED" w:rsidRDefault="00182C0C" w:rsidP="00104440"/>
    <w:p w14:paraId="36AF85A9" w14:textId="77777777" w:rsidR="00182C0C" w:rsidRPr="00F22BED" w:rsidRDefault="00182C0C" w:rsidP="00104440"/>
    <w:p w14:paraId="06A76BE1" w14:textId="77777777" w:rsidR="00182C0C" w:rsidRPr="00F22BED" w:rsidRDefault="00182C0C" w:rsidP="00104440"/>
    <w:p w14:paraId="206E6448" w14:textId="77777777" w:rsidR="00182C0C" w:rsidRPr="00F22BED" w:rsidRDefault="00182C0C" w:rsidP="00104440"/>
    <w:p w14:paraId="4609DA79" w14:textId="7BE4AFA2" w:rsidR="00182C0C" w:rsidRPr="00F22BED" w:rsidRDefault="00B30AFC" w:rsidP="00167D9F">
      <w:pPr>
        <w:pStyle w:val="Heading1"/>
        <w:rPr>
          <w:i/>
          <w:iCs/>
        </w:rPr>
      </w:pPr>
      <w:r w:rsidRPr="00F22BED">
        <w:t xml:space="preserve">  </w:t>
      </w:r>
      <w:bookmarkStart w:id="10" w:name="_Toc96984299"/>
      <w:bookmarkStart w:id="11" w:name="_Toc98113742"/>
      <w:r w:rsidRPr="00F22BED">
        <w:rPr>
          <w:iCs/>
        </w:rPr>
        <w:t>ACKNOWLE</w:t>
      </w:r>
      <w:r w:rsidR="00F974DC" w:rsidRPr="00F22BED">
        <w:rPr>
          <w:iCs/>
        </w:rPr>
        <w:t>D</w:t>
      </w:r>
      <w:r w:rsidRPr="00F22BED">
        <w:rPr>
          <w:iCs/>
        </w:rPr>
        <w:t>G</w:t>
      </w:r>
      <w:r w:rsidR="00E23AE7">
        <w:rPr>
          <w:iCs/>
        </w:rPr>
        <w:t>E</w:t>
      </w:r>
      <w:r w:rsidRPr="00F22BED">
        <w:rPr>
          <w:iCs/>
        </w:rPr>
        <w:t>MENTS</w:t>
      </w:r>
      <w:bookmarkEnd w:id="10"/>
      <w:bookmarkEnd w:id="11"/>
      <w:r w:rsidRPr="00F22BED">
        <w:rPr>
          <w:iCs/>
        </w:rPr>
        <w:t xml:space="preserve"> </w:t>
      </w:r>
    </w:p>
    <w:p w14:paraId="030F3644" w14:textId="77777777" w:rsidR="00182C0C" w:rsidRPr="00F22BED" w:rsidRDefault="00182C0C" w:rsidP="00104440"/>
    <w:p w14:paraId="79A18E2A" w14:textId="1199F925" w:rsidR="00182C0C" w:rsidRPr="00F22BED" w:rsidRDefault="00B30AFC" w:rsidP="00104440">
      <w:r w:rsidRPr="00F22BED">
        <w:t xml:space="preserve">I would like to express my deepest appreciation to all those </w:t>
      </w:r>
      <w:r w:rsidR="00785D40" w:rsidRPr="00F22BED">
        <w:t>whose support en</w:t>
      </w:r>
      <w:r w:rsidR="004D3A02" w:rsidRPr="00F22BED">
        <w:t xml:space="preserve">abled me </w:t>
      </w:r>
      <w:r w:rsidRPr="00F22BED">
        <w:t xml:space="preserve">to </w:t>
      </w:r>
      <w:r w:rsidR="00F93B2C" w:rsidRPr="00F22BED">
        <w:t>complete</w:t>
      </w:r>
      <w:r w:rsidRPr="00F22BED">
        <w:t xml:space="preserve"> this report.</w:t>
      </w:r>
      <w:r w:rsidR="00F93B2C" w:rsidRPr="00F22BED">
        <w:t xml:space="preserve"> </w:t>
      </w:r>
      <w:r w:rsidR="00083A24" w:rsidRPr="00F22BED">
        <w:t>I give my s</w:t>
      </w:r>
      <w:r w:rsidRPr="00F22BED">
        <w:t xml:space="preserve">pecial gratitude to my advisor </w:t>
      </w:r>
      <w:r w:rsidR="00C26B53" w:rsidRPr="00F22BED">
        <w:t xml:space="preserve">Dr. </w:t>
      </w:r>
      <w:proofErr w:type="spellStart"/>
      <w:r w:rsidRPr="00F22BED">
        <w:t>Jinchao</w:t>
      </w:r>
      <w:proofErr w:type="spellEnd"/>
      <w:r w:rsidRPr="00F22BED">
        <w:t xml:space="preserve"> Zhu, Ph.D.,</w:t>
      </w:r>
      <w:r w:rsidR="00A15D14" w:rsidRPr="00F22BED">
        <w:t xml:space="preserve"> Ohio University,</w:t>
      </w:r>
      <w:r w:rsidRPr="00F22BED">
        <w:t xml:space="preserve"> </w:t>
      </w:r>
      <w:r w:rsidR="00CF11E1" w:rsidRPr="00F22BED">
        <w:t xml:space="preserve">from </w:t>
      </w:r>
      <w:r w:rsidRPr="00F22BED">
        <w:t>who</w:t>
      </w:r>
      <w:r w:rsidR="00083A24" w:rsidRPr="00F22BED">
        <w:t>m I gained</w:t>
      </w:r>
      <w:r w:rsidR="000111D8" w:rsidRPr="00F22BED">
        <w:t xml:space="preserve"> knowledge</w:t>
      </w:r>
      <w:r w:rsidR="00083A24" w:rsidRPr="00F22BED">
        <w:t xml:space="preserve"> of control system engineering. His</w:t>
      </w:r>
      <w:r w:rsidRPr="00F22BED">
        <w:t xml:space="preserve"> stimulating suggestions, </w:t>
      </w:r>
      <w:r w:rsidR="00F93B2C" w:rsidRPr="00F22BED">
        <w:t xml:space="preserve">constant </w:t>
      </w:r>
      <w:r w:rsidRPr="00F22BED">
        <w:t>encouragement and guidance helped me coordinate my efforts during the development of this project and in writing this report.</w:t>
      </w:r>
    </w:p>
    <w:p w14:paraId="2CEB2E6B" w14:textId="6F9243F1" w:rsidR="00083A24" w:rsidRPr="00F22BED" w:rsidRDefault="00B30AFC" w:rsidP="00104440">
      <w:r w:rsidRPr="00F22BED">
        <w:t xml:space="preserve">I would </w:t>
      </w:r>
      <w:r w:rsidR="00C26B53" w:rsidRPr="00F22BED">
        <w:t xml:space="preserve">also </w:t>
      </w:r>
      <w:r w:rsidRPr="00F22BED">
        <w:t>like to extend my gratitude to Dr</w:t>
      </w:r>
      <w:r w:rsidR="00C26B53" w:rsidRPr="00F22BED">
        <w:t>.</w:t>
      </w:r>
      <w:r w:rsidRPr="00F22BED">
        <w:t xml:space="preserve"> Douglas Lawrence,</w:t>
      </w:r>
      <w:r w:rsidR="004D3A02" w:rsidRPr="00F22BED">
        <w:t xml:space="preserve"> </w:t>
      </w:r>
      <w:r w:rsidRPr="00F22BED">
        <w:t>P</w:t>
      </w:r>
      <w:r w:rsidR="004D3A02" w:rsidRPr="00F22BED">
        <w:t>h.</w:t>
      </w:r>
      <w:r w:rsidRPr="00F22BED">
        <w:t>D</w:t>
      </w:r>
      <w:r w:rsidR="004D3A02" w:rsidRPr="00F22BED">
        <w:t xml:space="preserve">., </w:t>
      </w:r>
      <w:r w:rsidRPr="00F22BED">
        <w:t xml:space="preserve">Ohio </w:t>
      </w:r>
      <w:r w:rsidR="00A15D14" w:rsidRPr="00F22BED">
        <w:t>U</w:t>
      </w:r>
      <w:r w:rsidRPr="00F22BED">
        <w:t>niversity</w:t>
      </w:r>
      <w:r w:rsidR="00A15D14" w:rsidRPr="00F22BED">
        <w:t>,</w:t>
      </w:r>
      <w:r w:rsidRPr="00F22BED">
        <w:t xml:space="preserve"> for providing me wonderful insight on control systems engineering. </w:t>
      </w:r>
    </w:p>
    <w:p w14:paraId="0513FE94" w14:textId="2980BAB8" w:rsidR="00182C0C" w:rsidRPr="00F22BED" w:rsidRDefault="00B30AFC" w:rsidP="00104440">
      <w:r w:rsidRPr="00F22BED">
        <w:t xml:space="preserve">Furthermore, I would </w:t>
      </w:r>
      <w:r w:rsidR="00083A24" w:rsidRPr="00F22BED">
        <w:t xml:space="preserve">also </w:t>
      </w:r>
      <w:r w:rsidRPr="00F22BED">
        <w:t>like</w:t>
      </w:r>
      <w:r w:rsidR="004D3A02" w:rsidRPr="00F22BED">
        <w:t xml:space="preserve"> to </w:t>
      </w:r>
      <w:r w:rsidRPr="00F22BED">
        <w:t>express</w:t>
      </w:r>
      <w:r w:rsidR="00083A24" w:rsidRPr="00F22BED">
        <w:t xml:space="preserve"> my</w:t>
      </w:r>
      <w:r w:rsidRPr="00F22BED">
        <w:t xml:space="preserve"> deep appreciation for Russ College EECS faculty who have worked with me </w:t>
      </w:r>
      <w:proofErr w:type="gramStart"/>
      <w:r w:rsidRPr="00F22BED">
        <w:t xml:space="preserve">in the course </w:t>
      </w:r>
      <w:r w:rsidR="00392D80" w:rsidRPr="00F22BED">
        <w:t>of</w:t>
      </w:r>
      <w:proofErr w:type="gramEnd"/>
      <w:r w:rsidR="00392D80" w:rsidRPr="00F22BED">
        <w:t xml:space="preserve"> my</w:t>
      </w:r>
      <w:r w:rsidRPr="00F22BED">
        <w:t xml:space="preserve"> masters.</w:t>
      </w:r>
    </w:p>
    <w:p w14:paraId="668E199D" w14:textId="36F9F1EE" w:rsidR="00182C0C" w:rsidRPr="00F22BED" w:rsidRDefault="00B30AFC" w:rsidP="00104440">
      <w:r w:rsidRPr="00F22BED">
        <w:t xml:space="preserve">A special thanks to Miguel </w:t>
      </w:r>
      <w:del w:id="12" w:author="Lawrence, Douglas" w:date="2022-04-20T09:57:00Z">
        <w:r w:rsidRPr="00F22BED" w:rsidDel="00E25E40">
          <w:delText xml:space="preserve">Sampertegui </w:delText>
        </w:r>
      </w:del>
      <w:ins w:id="13" w:author="Lawrence, Douglas" w:date="2022-04-20T09:57:00Z">
        <w:r w:rsidR="00E25E40">
          <w:t>Semperteg</w:t>
        </w:r>
        <w:r w:rsidR="00E47FF9">
          <w:t>ui</w:t>
        </w:r>
        <w:r w:rsidR="00E25E40" w:rsidRPr="00F22BED">
          <w:t xml:space="preserve"> </w:t>
        </w:r>
      </w:ins>
      <w:r w:rsidRPr="00F22BED">
        <w:t>who helped me in small ways to get this done</w:t>
      </w:r>
      <w:r w:rsidR="004D3A02" w:rsidRPr="00F22BED">
        <w:t>,</w:t>
      </w:r>
      <w:r w:rsidRPr="00F22BED">
        <w:t xml:space="preserve"> and </w:t>
      </w:r>
      <w:r w:rsidR="004D3A02" w:rsidRPr="00F22BED">
        <w:t xml:space="preserve">to </w:t>
      </w:r>
      <w:r w:rsidRPr="00F22BED">
        <w:t>all the members of Russ College and EECS staff team who have assisted me every time I needed help</w:t>
      </w:r>
      <w:r w:rsidR="00083A24" w:rsidRPr="00F22BED">
        <w:t>.</w:t>
      </w:r>
      <w:r w:rsidRPr="00F22BED">
        <w:t xml:space="preserve"> </w:t>
      </w:r>
    </w:p>
    <w:p w14:paraId="74799125" w14:textId="626A7A33" w:rsidR="00182C0C" w:rsidRPr="00F22BED" w:rsidRDefault="00B30AFC" w:rsidP="00104440">
      <w:r w:rsidRPr="00F22BED">
        <w:tab/>
        <w:t>Last</w:t>
      </w:r>
      <w:r w:rsidR="00083A24" w:rsidRPr="00F22BED">
        <w:t xml:space="preserve"> but not the least,</w:t>
      </w:r>
      <w:r w:rsidRPr="00F22BED">
        <w:t xml:space="preserve"> a very special </w:t>
      </w:r>
      <w:r w:rsidR="00316E35" w:rsidRPr="00F22BED">
        <w:t>t</w:t>
      </w:r>
      <w:r w:rsidRPr="00F22BED">
        <w:t>hanks to my parents whose encoura</w:t>
      </w:r>
      <w:r w:rsidR="00E10B11" w:rsidRPr="00F22BED">
        <w:t>ging</w:t>
      </w:r>
      <w:r w:rsidRPr="00F22BED">
        <w:t xml:space="preserve"> words got me through the hard times of living abroad.</w:t>
      </w:r>
    </w:p>
    <w:p w14:paraId="76C234F8" w14:textId="77777777" w:rsidR="00182C0C" w:rsidRPr="00F22BED" w:rsidRDefault="00182C0C" w:rsidP="00104440"/>
    <w:p w14:paraId="13770A1A" w14:textId="77777777" w:rsidR="00182C0C" w:rsidRPr="00F22BED" w:rsidRDefault="00182C0C" w:rsidP="00104440"/>
    <w:p w14:paraId="58CB5299" w14:textId="77777777" w:rsidR="00182C0C" w:rsidRPr="00F22BED" w:rsidRDefault="00182C0C" w:rsidP="00104440"/>
    <w:p w14:paraId="0B2C988B" w14:textId="77777777" w:rsidR="00182C0C" w:rsidRPr="00F22BED" w:rsidRDefault="00182C0C" w:rsidP="00104440"/>
    <w:p w14:paraId="5C7E9E09" w14:textId="7832C20D" w:rsidR="0016224C" w:rsidRPr="00F22BED" w:rsidRDefault="0016224C" w:rsidP="00104440">
      <w:pPr>
        <w:pStyle w:val="Heading3"/>
      </w:pPr>
    </w:p>
    <w:p w14:paraId="4E4B521A" w14:textId="3A998025" w:rsidR="0047184A" w:rsidRPr="00F22BED" w:rsidRDefault="0047184A" w:rsidP="00104440"/>
    <w:p w14:paraId="2DD5D6F8" w14:textId="7FA4C587" w:rsidR="0047184A" w:rsidRPr="00F22BED" w:rsidRDefault="0047184A" w:rsidP="00104440">
      <w:pPr>
        <w:pStyle w:val="Heading3"/>
      </w:pPr>
    </w:p>
    <w:p w14:paraId="29EB2A62" w14:textId="77777777" w:rsidR="003027BB" w:rsidRPr="003027BB" w:rsidRDefault="003027BB" w:rsidP="00104440"/>
    <w:p w14:paraId="5C1EE1F9" w14:textId="6B67EB73" w:rsidR="002611F2" w:rsidRPr="00F22BED" w:rsidRDefault="008F186A" w:rsidP="00167D9F">
      <w:pPr>
        <w:pStyle w:val="Heading1"/>
        <w:rPr>
          <w:i/>
          <w:iCs/>
        </w:rPr>
      </w:pPr>
      <w:r w:rsidRPr="00F22BED">
        <w:lastRenderedPageBreak/>
        <w:t xml:space="preserve"> </w:t>
      </w:r>
      <w:r w:rsidR="009D1041" w:rsidRPr="00F22BED">
        <w:rPr>
          <w:iCs/>
        </w:rPr>
        <w:t xml:space="preserve"> </w:t>
      </w:r>
      <w:bookmarkStart w:id="14" w:name="_Toc96984300"/>
      <w:bookmarkStart w:id="15" w:name="_Toc98113743"/>
      <w:r w:rsidR="002611F2" w:rsidRPr="00F22BED">
        <w:rPr>
          <w:iCs/>
        </w:rPr>
        <w:t>LIST OF FIGURES</w:t>
      </w:r>
      <w:bookmarkEnd w:id="14"/>
      <w:bookmarkEnd w:id="15"/>
    </w:p>
    <w:tbl>
      <w:tblPr>
        <w:tblStyle w:val="TableGrid"/>
        <w:tblW w:w="0" w:type="auto"/>
        <w:tblInd w:w="5" w:type="dxa"/>
        <w:tblLook w:val="04A0" w:firstRow="1" w:lastRow="0" w:firstColumn="1" w:lastColumn="0" w:noHBand="0" w:noVBand="1"/>
      </w:tblPr>
      <w:tblGrid>
        <w:gridCol w:w="7805"/>
        <w:gridCol w:w="1155"/>
      </w:tblGrid>
      <w:tr w:rsidR="002611F2" w:rsidRPr="00F22BED" w14:paraId="6D83296E" w14:textId="77777777" w:rsidTr="00842807">
        <w:tc>
          <w:tcPr>
            <w:tcW w:w="7805" w:type="dxa"/>
          </w:tcPr>
          <w:p w14:paraId="767142E8" w14:textId="7006E88B" w:rsidR="002611F2" w:rsidRPr="00F22BED" w:rsidRDefault="002611F2" w:rsidP="00104440">
            <w:r w:rsidRPr="00F22BED">
              <w:t xml:space="preserve">                 </w:t>
            </w:r>
          </w:p>
        </w:tc>
        <w:tc>
          <w:tcPr>
            <w:tcW w:w="1155" w:type="dxa"/>
          </w:tcPr>
          <w:p w14:paraId="7220C06E" w14:textId="6BFC935B" w:rsidR="002611F2" w:rsidRPr="00F22BED" w:rsidRDefault="002611F2" w:rsidP="00104440">
            <w:r w:rsidRPr="00F22BED">
              <w:t>PAGE</w:t>
            </w:r>
          </w:p>
        </w:tc>
      </w:tr>
      <w:tr w:rsidR="00E75194" w:rsidRPr="00F22BED" w14:paraId="5BADD337" w14:textId="77777777" w:rsidTr="00842807">
        <w:tc>
          <w:tcPr>
            <w:tcW w:w="7805" w:type="dxa"/>
          </w:tcPr>
          <w:p w14:paraId="41A6310A" w14:textId="00ABD16C" w:rsidR="00E75194" w:rsidRPr="00F22BED" w:rsidRDefault="008F186A" w:rsidP="00104440">
            <w:r w:rsidRPr="00F22BED">
              <w:t xml:space="preserve"> </w:t>
            </w:r>
            <w:r w:rsidR="00323BDE" w:rsidRPr="00F22BED">
              <w:t>Figure</w:t>
            </w:r>
            <w:r w:rsidR="00E75194" w:rsidRPr="00F22BED">
              <w:t xml:space="preserve"> 1.1 Free-Piston engine</w:t>
            </w:r>
          </w:p>
        </w:tc>
        <w:tc>
          <w:tcPr>
            <w:tcW w:w="1155" w:type="dxa"/>
          </w:tcPr>
          <w:p w14:paraId="1FB41C49" w14:textId="2863DE63" w:rsidR="00E75194" w:rsidRPr="00F22BED" w:rsidRDefault="00E75194" w:rsidP="00104440">
            <w:r w:rsidRPr="00F22BED">
              <w:t xml:space="preserve">       1</w:t>
            </w:r>
            <w:r w:rsidR="008F29DD">
              <w:t>1</w:t>
            </w:r>
          </w:p>
        </w:tc>
      </w:tr>
      <w:tr w:rsidR="00E75194" w:rsidRPr="00F22BED" w14:paraId="07967109" w14:textId="77777777" w:rsidTr="00842807">
        <w:trPr>
          <w:trHeight w:val="393"/>
        </w:trPr>
        <w:tc>
          <w:tcPr>
            <w:tcW w:w="7805" w:type="dxa"/>
          </w:tcPr>
          <w:p w14:paraId="1BB37D77" w14:textId="5A8DCF09" w:rsidR="00E75194" w:rsidRPr="00F22BED" w:rsidRDefault="008F186A" w:rsidP="00104440">
            <w:r w:rsidRPr="00F22BED">
              <w:t xml:space="preserve"> </w:t>
            </w:r>
            <w:r w:rsidR="00323BDE" w:rsidRPr="00F22BED">
              <w:t>Figure</w:t>
            </w:r>
            <w:r w:rsidR="00E75194" w:rsidRPr="00F22BED">
              <w:t xml:space="preserve"> 2.1 Force diagram of mover of FPLG</w:t>
            </w:r>
          </w:p>
        </w:tc>
        <w:tc>
          <w:tcPr>
            <w:tcW w:w="1155" w:type="dxa"/>
          </w:tcPr>
          <w:p w14:paraId="4FE10C01" w14:textId="0B453FA6" w:rsidR="00E75194" w:rsidRPr="00F22BED" w:rsidRDefault="00E75194" w:rsidP="00104440">
            <w:r w:rsidRPr="00F22BED">
              <w:t xml:space="preserve">       1</w:t>
            </w:r>
            <w:r w:rsidR="00175D05">
              <w:t>4</w:t>
            </w:r>
          </w:p>
        </w:tc>
      </w:tr>
      <w:tr w:rsidR="00E36D01" w:rsidRPr="00F22BED" w14:paraId="1ABB9726" w14:textId="77777777" w:rsidTr="00842807">
        <w:trPr>
          <w:trHeight w:val="333"/>
        </w:trPr>
        <w:tc>
          <w:tcPr>
            <w:tcW w:w="7805" w:type="dxa"/>
          </w:tcPr>
          <w:p w14:paraId="1EE61742" w14:textId="0D4C6BF5" w:rsidR="00E36D01" w:rsidRPr="00F22BED" w:rsidRDefault="008F186A" w:rsidP="00104440">
            <w:r w:rsidRPr="00F22BED">
              <w:t xml:space="preserve"> </w:t>
            </w:r>
            <w:r w:rsidR="00E36D01" w:rsidRPr="00F22BED">
              <w:t xml:space="preserve">Figure 2.2 Two Stroke PV diagram </w:t>
            </w:r>
          </w:p>
        </w:tc>
        <w:tc>
          <w:tcPr>
            <w:tcW w:w="1155" w:type="dxa"/>
          </w:tcPr>
          <w:p w14:paraId="7C1708DA" w14:textId="0002485C" w:rsidR="00E36D01" w:rsidRPr="00F22BED" w:rsidRDefault="00E36D01" w:rsidP="00104440">
            <w:r w:rsidRPr="00F22BED">
              <w:t xml:space="preserve">       1</w:t>
            </w:r>
            <w:r w:rsidR="00D70238">
              <w:t>5</w:t>
            </w:r>
          </w:p>
        </w:tc>
      </w:tr>
      <w:tr w:rsidR="0018325D" w:rsidRPr="00F22BED" w14:paraId="2D0A03DE" w14:textId="77777777" w:rsidTr="00842807">
        <w:tc>
          <w:tcPr>
            <w:tcW w:w="7805" w:type="dxa"/>
          </w:tcPr>
          <w:p w14:paraId="26B5BFEB" w14:textId="2BA5F21A" w:rsidR="0018325D" w:rsidRPr="00F22BED" w:rsidRDefault="008F186A" w:rsidP="00104440">
            <w:r w:rsidRPr="00F22BED">
              <w:t xml:space="preserve"> </w:t>
            </w:r>
            <w:r w:rsidR="0018325D" w:rsidRPr="00F22BED">
              <w:t>Figure 4.1. Nested loop controller</w:t>
            </w:r>
          </w:p>
        </w:tc>
        <w:tc>
          <w:tcPr>
            <w:tcW w:w="1155" w:type="dxa"/>
          </w:tcPr>
          <w:p w14:paraId="25905498" w14:textId="4BC6F61D" w:rsidR="0018325D" w:rsidRPr="00F22BED" w:rsidRDefault="0018325D" w:rsidP="00104440">
            <w:r w:rsidRPr="00F22BED">
              <w:t xml:space="preserve">       2</w:t>
            </w:r>
            <w:r w:rsidR="00D70238">
              <w:t>5</w:t>
            </w:r>
          </w:p>
        </w:tc>
      </w:tr>
      <w:tr w:rsidR="0018325D" w:rsidRPr="00F22BED" w14:paraId="158DB9D8" w14:textId="77777777" w:rsidTr="00842807">
        <w:tc>
          <w:tcPr>
            <w:tcW w:w="7805" w:type="dxa"/>
          </w:tcPr>
          <w:p w14:paraId="7C111187" w14:textId="4601C4E4" w:rsidR="0018325D" w:rsidRPr="00AF62BE" w:rsidRDefault="008F186A" w:rsidP="00104440">
            <w:pPr>
              <w:rPr>
                <w:rFonts w:eastAsiaTheme="minorHAnsi"/>
                <w:szCs w:val="24"/>
              </w:rPr>
            </w:pPr>
            <w:r w:rsidRPr="00F22BED">
              <w:t xml:space="preserve"> </w:t>
            </w:r>
            <w:r w:rsidR="0018325D" w:rsidRPr="00F22BED">
              <w:t xml:space="preserve">Figure 5.1 </w:t>
            </w:r>
            <w:commentRangeStart w:id="16"/>
            <w:r w:rsidR="00D770BB" w:rsidRPr="00F22BED">
              <w:t>o</w:t>
            </w:r>
            <w:commentRangeEnd w:id="16"/>
            <w:r w:rsidR="00554608">
              <w:rPr>
                <w:rStyle w:val="CommentReference"/>
              </w:rPr>
              <w:commentReference w:id="16"/>
            </w:r>
            <w:r w:rsidR="00D770BB" w:rsidRPr="00F22BED">
              <w:t>pening and closing of valves</w:t>
            </w:r>
            <w:r w:rsidR="0018325D" w:rsidRPr="00F22BED">
              <w:rPr>
                <w:rFonts w:eastAsiaTheme="minorHAnsi"/>
                <w:szCs w:val="24"/>
              </w:rPr>
              <w:t xml:space="preserve"> </w:t>
            </w:r>
          </w:p>
        </w:tc>
        <w:tc>
          <w:tcPr>
            <w:tcW w:w="1155" w:type="dxa"/>
          </w:tcPr>
          <w:p w14:paraId="35DA5F7B" w14:textId="49100524" w:rsidR="0018325D" w:rsidRPr="00F22BED" w:rsidRDefault="0018325D" w:rsidP="00104440">
            <w:r w:rsidRPr="00F22BED">
              <w:t xml:space="preserve">       3</w:t>
            </w:r>
            <w:r w:rsidR="00D70238">
              <w:t>6</w:t>
            </w:r>
          </w:p>
        </w:tc>
      </w:tr>
      <w:tr w:rsidR="00C25565" w:rsidRPr="00F22BED" w14:paraId="1E1F7406" w14:textId="77777777" w:rsidTr="00842807">
        <w:tc>
          <w:tcPr>
            <w:tcW w:w="7805" w:type="dxa"/>
          </w:tcPr>
          <w:p w14:paraId="0A3E5873" w14:textId="2ADAD33C" w:rsidR="00C25565" w:rsidRPr="00F22BED" w:rsidRDefault="008F186A" w:rsidP="00104440">
            <w:r w:rsidRPr="00F22BED">
              <w:t xml:space="preserve"> </w:t>
            </w:r>
            <w:r w:rsidR="00C25565" w:rsidRPr="00F22BED">
              <w:t>Figure 5.2 Pressure vs Position</w:t>
            </w:r>
          </w:p>
        </w:tc>
        <w:tc>
          <w:tcPr>
            <w:tcW w:w="1155" w:type="dxa"/>
          </w:tcPr>
          <w:p w14:paraId="14D3D858" w14:textId="1415675B" w:rsidR="00C25565" w:rsidRPr="00F22BED" w:rsidRDefault="00C25565" w:rsidP="00104440">
            <w:r w:rsidRPr="00F22BED">
              <w:t xml:space="preserve">       3</w:t>
            </w:r>
            <w:r w:rsidR="00D70238">
              <w:t>7</w:t>
            </w:r>
          </w:p>
        </w:tc>
      </w:tr>
      <w:tr w:rsidR="006B0AF7" w:rsidRPr="00F22BED" w14:paraId="40A7D440" w14:textId="77777777" w:rsidTr="00842807">
        <w:tc>
          <w:tcPr>
            <w:tcW w:w="7805" w:type="dxa"/>
          </w:tcPr>
          <w:p w14:paraId="41DB0687" w14:textId="783CFA88" w:rsidR="006B0AF7" w:rsidRPr="00F22BED" w:rsidRDefault="008F186A" w:rsidP="00104440">
            <w:r w:rsidRPr="00F22BED">
              <w:t xml:space="preserve"> </w:t>
            </w:r>
            <w:r w:rsidR="00E372EF" w:rsidRPr="00F22BED">
              <w:t>Figure</w:t>
            </w:r>
            <w:r w:rsidR="00004821" w:rsidRPr="00F22BED">
              <w:t xml:space="preserve"> </w:t>
            </w:r>
            <w:r w:rsidR="00E372EF" w:rsidRPr="00F22BED">
              <w:t>5.3. Simulink Model of FPLG</w:t>
            </w:r>
          </w:p>
        </w:tc>
        <w:tc>
          <w:tcPr>
            <w:tcW w:w="1155" w:type="dxa"/>
          </w:tcPr>
          <w:p w14:paraId="0A963CD1" w14:textId="462A43A2" w:rsidR="006B0AF7" w:rsidRPr="00F22BED" w:rsidRDefault="00E372EF" w:rsidP="00104440">
            <w:r w:rsidRPr="00F22BED">
              <w:t xml:space="preserve">       3</w:t>
            </w:r>
            <w:r w:rsidR="00D70238">
              <w:t>9</w:t>
            </w:r>
          </w:p>
        </w:tc>
      </w:tr>
      <w:tr w:rsidR="0018325D" w:rsidRPr="00F22BED" w14:paraId="451F2F7D" w14:textId="77777777" w:rsidTr="00842807">
        <w:tc>
          <w:tcPr>
            <w:tcW w:w="7805" w:type="dxa"/>
          </w:tcPr>
          <w:p w14:paraId="5BD94956" w14:textId="50642716" w:rsidR="0018325D" w:rsidRPr="00F22BED" w:rsidRDefault="008F186A" w:rsidP="00104440">
            <w:r w:rsidRPr="00F22BED">
              <w:t xml:space="preserve"> </w:t>
            </w:r>
            <w:r w:rsidR="0018325D" w:rsidRPr="00F22BED">
              <w:t xml:space="preserve">Figure 6.1 fraction burnt vs time  </w:t>
            </w:r>
          </w:p>
        </w:tc>
        <w:tc>
          <w:tcPr>
            <w:tcW w:w="1155" w:type="dxa"/>
          </w:tcPr>
          <w:p w14:paraId="39DF4322" w14:textId="1A574399" w:rsidR="0018325D" w:rsidRPr="00F22BED" w:rsidRDefault="0018325D" w:rsidP="00104440">
            <w:r w:rsidRPr="00F22BED">
              <w:t xml:space="preserve">       </w:t>
            </w:r>
            <w:r w:rsidR="00D70238">
              <w:t>4</w:t>
            </w:r>
            <w:r w:rsidR="00E03A08">
              <w:t>1</w:t>
            </w:r>
          </w:p>
        </w:tc>
      </w:tr>
      <w:tr w:rsidR="0018325D" w:rsidRPr="00F22BED" w14:paraId="551B7C02" w14:textId="77777777" w:rsidTr="00842807">
        <w:tc>
          <w:tcPr>
            <w:tcW w:w="7805" w:type="dxa"/>
          </w:tcPr>
          <w:p w14:paraId="586DBAD5" w14:textId="113084B8" w:rsidR="0018325D" w:rsidRPr="00F22BED" w:rsidRDefault="008F186A" w:rsidP="00104440">
            <w:r w:rsidRPr="00F22BED">
              <w:t xml:space="preserve"> </w:t>
            </w:r>
            <w:r w:rsidR="0018325D" w:rsidRPr="00F22BED">
              <w:t xml:space="preserve">Figure 6.2 combustion energy </w:t>
            </w:r>
            <w:r w:rsidR="00687672" w:rsidRPr="00F22BED">
              <w:t>released</w:t>
            </w:r>
            <w:r w:rsidR="0018325D" w:rsidRPr="00F22BED">
              <w:t xml:space="preserve"> vs time</w:t>
            </w:r>
          </w:p>
        </w:tc>
        <w:tc>
          <w:tcPr>
            <w:tcW w:w="1155" w:type="dxa"/>
          </w:tcPr>
          <w:p w14:paraId="04A550DA" w14:textId="18F7B415" w:rsidR="0018325D" w:rsidRPr="00F22BED" w:rsidRDefault="0018325D" w:rsidP="00104440">
            <w:r w:rsidRPr="00F22BED">
              <w:t xml:space="preserve">       </w:t>
            </w:r>
            <w:r w:rsidR="00D70238">
              <w:t>41</w:t>
            </w:r>
          </w:p>
        </w:tc>
      </w:tr>
      <w:tr w:rsidR="0018325D" w:rsidRPr="00F22BED" w14:paraId="0100890E" w14:textId="77777777" w:rsidTr="00842807">
        <w:tc>
          <w:tcPr>
            <w:tcW w:w="7805" w:type="dxa"/>
          </w:tcPr>
          <w:p w14:paraId="1A713724" w14:textId="7CE4B955" w:rsidR="0018325D" w:rsidRPr="00F22BED" w:rsidRDefault="008F186A" w:rsidP="00104440">
            <w:r w:rsidRPr="00F22BED">
              <w:t xml:space="preserve"> </w:t>
            </w:r>
            <w:r w:rsidR="0018325D" w:rsidRPr="00F22BED">
              <w:t>Figure 6.3 position vs time for uncontrolled operation</w:t>
            </w:r>
          </w:p>
        </w:tc>
        <w:tc>
          <w:tcPr>
            <w:tcW w:w="1155" w:type="dxa"/>
          </w:tcPr>
          <w:p w14:paraId="045D0E76" w14:textId="02849799" w:rsidR="0018325D" w:rsidRPr="00F22BED" w:rsidRDefault="0018325D" w:rsidP="00104440">
            <w:r w:rsidRPr="00F22BED">
              <w:t xml:space="preserve">       </w:t>
            </w:r>
            <w:r w:rsidR="00D70238">
              <w:t>4</w:t>
            </w:r>
            <w:r w:rsidR="009D498B">
              <w:t>2</w:t>
            </w:r>
          </w:p>
        </w:tc>
      </w:tr>
      <w:tr w:rsidR="0018325D" w:rsidRPr="00F22BED" w14:paraId="69363E09" w14:textId="77777777" w:rsidTr="00842807">
        <w:tc>
          <w:tcPr>
            <w:tcW w:w="7805" w:type="dxa"/>
          </w:tcPr>
          <w:p w14:paraId="0C969CCE" w14:textId="6DA6F97F" w:rsidR="0018325D" w:rsidRPr="00F22BED" w:rsidRDefault="008F186A" w:rsidP="00104440">
            <w:r w:rsidRPr="00F22BED">
              <w:t xml:space="preserve"> </w:t>
            </w:r>
            <w:r w:rsidR="0018325D" w:rsidRPr="00F22BED">
              <w:t>Figure 6.4 position and time</w:t>
            </w:r>
          </w:p>
        </w:tc>
        <w:tc>
          <w:tcPr>
            <w:tcW w:w="1155" w:type="dxa"/>
          </w:tcPr>
          <w:p w14:paraId="090A3F97" w14:textId="45C450E9" w:rsidR="0018325D" w:rsidRPr="00F22BED" w:rsidRDefault="0018325D" w:rsidP="00104440">
            <w:r w:rsidRPr="00F22BED">
              <w:t xml:space="preserve">       </w:t>
            </w:r>
            <w:r w:rsidR="009D498B">
              <w:t>43</w:t>
            </w:r>
          </w:p>
        </w:tc>
      </w:tr>
      <w:tr w:rsidR="00AB1AC8" w:rsidRPr="00F22BED" w14:paraId="631C40FD" w14:textId="77777777" w:rsidTr="00842807">
        <w:tc>
          <w:tcPr>
            <w:tcW w:w="7805" w:type="dxa"/>
          </w:tcPr>
          <w:p w14:paraId="47FB780F" w14:textId="39BE74A6" w:rsidR="00AB1AC8" w:rsidRPr="00F22BED" w:rsidRDefault="008F186A" w:rsidP="00104440">
            <w:r w:rsidRPr="00F22BED">
              <w:t xml:space="preserve"> </w:t>
            </w:r>
            <w:r w:rsidR="00AB1AC8" w:rsidRPr="00F22BED">
              <w:t>Figure 6.5 actual position vs nominal position</w:t>
            </w:r>
          </w:p>
        </w:tc>
        <w:tc>
          <w:tcPr>
            <w:tcW w:w="1155" w:type="dxa"/>
          </w:tcPr>
          <w:p w14:paraId="1539BD34" w14:textId="388DCBE4" w:rsidR="00AB1AC8" w:rsidRPr="00F22BED" w:rsidRDefault="00421E92" w:rsidP="00104440">
            <w:r w:rsidRPr="00F22BED">
              <w:t xml:space="preserve">       </w:t>
            </w:r>
            <w:r w:rsidR="00913882" w:rsidRPr="00F22BED">
              <w:t>4</w:t>
            </w:r>
            <w:r w:rsidR="009D498B">
              <w:t>4</w:t>
            </w:r>
          </w:p>
        </w:tc>
      </w:tr>
      <w:tr w:rsidR="0018325D" w:rsidRPr="00F22BED" w14:paraId="3DB25279" w14:textId="77777777" w:rsidTr="00842807">
        <w:tc>
          <w:tcPr>
            <w:tcW w:w="7805" w:type="dxa"/>
          </w:tcPr>
          <w:p w14:paraId="60F6CDF9" w14:textId="4E87E64D" w:rsidR="0018325D" w:rsidRPr="00F22BED" w:rsidRDefault="008F186A" w:rsidP="00104440">
            <w:r w:rsidRPr="00F22BED">
              <w:t xml:space="preserve"> </w:t>
            </w:r>
            <w:r w:rsidR="0018325D" w:rsidRPr="00F22BED">
              <w:t>Figure 6.</w:t>
            </w:r>
            <w:r w:rsidR="00AB1AC8" w:rsidRPr="00F22BED">
              <w:t>6</w:t>
            </w:r>
            <w:r w:rsidR="0018325D" w:rsidRPr="00F22BED">
              <w:t xml:space="preserve"> piston velocity vs Time</w:t>
            </w:r>
          </w:p>
        </w:tc>
        <w:tc>
          <w:tcPr>
            <w:tcW w:w="1155" w:type="dxa"/>
          </w:tcPr>
          <w:p w14:paraId="7748C4C9" w14:textId="78E6E92A" w:rsidR="0018325D" w:rsidRPr="00F22BED" w:rsidRDefault="0018325D" w:rsidP="00104440">
            <w:r w:rsidRPr="00F22BED">
              <w:t xml:space="preserve">       </w:t>
            </w:r>
            <w:r w:rsidR="00913882" w:rsidRPr="00F22BED">
              <w:t>4</w:t>
            </w:r>
            <w:r w:rsidR="009D498B">
              <w:t>4</w:t>
            </w:r>
          </w:p>
        </w:tc>
      </w:tr>
      <w:tr w:rsidR="0018325D" w:rsidRPr="00F22BED" w14:paraId="6CF3AB93" w14:textId="77777777" w:rsidTr="00842807">
        <w:tc>
          <w:tcPr>
            <w:tcW w:w="7805" w:type="dxa"/>
          </w:tcPr>
          <w:p w14:paraId="7D12C4BE" w14:textId="350035B0" w:rsidR="0018325D" w:rsidRPr="00F22BED" w:rsidRDefault="008F186A" w:rsidP="00104440">
            <w:r w:rsidRPr="00F22BED">
              <w:t xml:space="preserve"> </w:t>
            </w:r>
            <w:r w:rsidR="0018325D" w:rsidRPr="00F22BED">
              <w:t>Figure 6.</w:t>
            </w:r>
            <w:r w:rsidR="00B64AAE" w:rsidRPr="00F22BED">
              <w:t>7</w:t>
            </w:r>
            <w:r w:rsidR="0018325D" w:rsidRPr="00F22BED">
              <w:t xml:space="preserve"> phase diagram velocity vs position</w:t>
            </w:r>
          </w:p>
        </w:tc>
        <w:tc>
          <w:tcPr>
            <w:tcW w:w="1155" w:type="dxa"/>
          </w:tcPr>
          <w:p w14:paraId="5412B697" w14:textId="59654891" w:rsidR="0018325D" w:rsidRPr="00F22BED" w:rsidRDefault="0018325D" w:rsidP="00104440">
            <w:r w:rsidRPr="00F22BED">
              <w:t xml:space="preserve">       </w:t>
            </w:r>
            <w:r w:rsidR="00913882" w:rsidRPr="00F22BED">
              <w:t>4</w:t>
            </w:r>
            <w:r w:rsidR="009D498B">
              <w:t>5</w:t>
            </w:r>
          </w:p>
        </w:tc>
      </w:tr>
      <w:tr w:rsidR="00B64AAE" w:rsidRPr="00F22BED" w14:paraId="19C9E9BF" w14:textId="77777777" w:rsidTr="00842807">
        <w:tc>
          <w:tcPr>
            <w:tcW w:w="7805" w:type="dxa"/>
          </w:tcPr>
          <w:p w14:paraId="183C7967" w14:textId="1B38B8AC" w:rsidR="00B64AAE" w:rsidRPr="00F22BED" w:rsidRDefault="008F186A" w:rsidP="00104440">
            <w:r w:rsidRPr="00F22BED">
              <w:t xml:space="preserve"> </w:t>
            </w:r>
            <w:r w:rsidR="00B64AAE" w:rsidRPr="00F22BED">
              <w:t>Figure 6.8 actual velocity vs nominal velocity</w:t>
            </w:r>
          </w:p>
        </w:tc>
        <w:tc>
          <w:tcPr>
            <w:tcW w:w="1155" w:type="dxa"/>
          </w:tcPr>
          <w:p w14:paraId="630A3617" w14:textId="4BD0D206" w:rsidR="00B64AAE" w:rsidRPr="00F22BED" w:rsidRDefault="00421E92" w:rsidP="00104440">
            <w:r w:rsidRPr="00F22BED">
              <w:t xml:space="preserve">       </w:t>
            </w:r>
            <w:r w:rsidR="00913882" w:rsidRPr="00F22BED">
              <w:t>4</w:t>
            </w:r>
            <w:r w:rsidR="009D498B">
              <w:t>5</w:t>
            </w:r>
          </w:p>
        </w:tc>
      </w:tr>
      <w:tr w:rsidR="0018325D" w:rsidRPr="00F22BED" w14:paraId="3814F9EA" w14:textId="77777777" w:rsidTr="00842807">
        <w:tc>
          <w:tcPr>
            <w:tcW w:w="7805" w:type="dxa"/>
          </w:tcPr>
          <w:p w14:paraId="5B0A15BF" w14:textId="0115AA81" w:rsidR="0018325D" w:rsidRPr="00F22BED" w:rsidRDefault="008F186A" w:rsidP="00104440">
            <w:r w:rsidRPr="00F22BED">
              <w:t xml:space="preserve"> </w:t>
            </w:r>
            <w:r w:rsidR="0018325D" w:rsidRPr="00F22BED">
              <w:t>Figure 6.</w:t>
            </w:r>
            <w:r w:rsidR="00B64AAE" w:rsidRPr="00F22BED">
              <w:t>9</w:t>
            </w:r>
            <w:r w:rsidR="0018325D" w:rsidRPr="00F22BED">
              <w:t xml:space="preserve"> Total current vs time</w:t>
            </w:r>
          </w:p>
        </w:tc>
        <w:tc>
          <w:tcPr>
            <w:tcW w:w="1155" w:type="dxa"/>
          </w:tcPr>
          <w:p w14:paraId="2CF1173B" w14:textId="5A460B15" w:rsidR="0018325D" w:rsidRPr="00F22BED" w:rsidRDefault="0018325D" w:rsidP="00104440">
            <w:r w:rsidRPr="00F22BED">
              <w:t xml:space="preserve">       </w:t>
            </w:r>
            <w:r w:rsidR="00913882" w:rsidRPr="00F22BED">
              <w:t>4</w:t>
            </w:r>
            <w:r w:rsidR="009D498B">
              <w:t>6</w:t>
            </w:r>
          </w:p>
        </w:tc>
      </w:tr>
      <w:tr w:rsidR="0018325D" w:rsidRPr="00F22BED" w14:paraId="275C1566" w14:textId="77777777" w:rsidTr="00842807">
        <w:tc>
          <w:tcPr>
            <w:tcW w:w="7805" w:type="dxa"/>
          </w:tcPr>
          <w:p w14:paraId="20A3A417" w14:textId="372E68C5" w:rsidR="0018325D" w:rsidRPr="00F22BED" w:rsidRDefault="008F186A" w:rsidP="00104440">
            <w:r w:rsidRPr="00F22BED">
              <w:t xml:space="preserve"> </w:t>
            </w:r>
            <w:r w:rsidR="0018325D" w:rsidRPr="00F22BED">
              <w:t>Figure 6.</w:t>
            </w:r>
            <w:r w:rsidR="00B64AAE" w:rsidRPr="00F22BED">
              <w:t>10</w:t>
            </w:r>
            <w:r w:rsidR="0018325D" w:rsidRPr="00F22BED">
              <w:t xml:space="preserve"> control current/ load current vs time</w:t>
            </w:r>
          </w:p>
        </w:tc>
        <w:tc>
          <w:tcPr>
            <w:tcW w:w="1155" w:type="dxa"/>
          </w:tcPr>
          <w:p w14:paraId="40DADCF9" w14:textId="1BEEB2E1" w:rsidR="0018325D" w:rsidRPr="00F22BED" w:rsidRDefault="0018325D" w:rsidP="00104440">
            <w:r w:rsidRPr="00F22BED">
              <w:t xml:space="preserve">       </w:t>
            </w:r>
            <w:r w:rsidR="00913882" w:rsidRPr="00F22BED">
              <w:t>4</w:t>
            </w:r>
            <w:r w:rsidR="009D498B">
              <w:t>6</w:t>
            </w:r>
          </w:p>
        </w:tc>
      </w:tr>
      <w:tr w:rsidR="0018325D" w:rsidRPr="00F22BED" w14:paraId="0A95A7DE" w14:textId="77777777" w:rsidTr="00842807">
        <w:tc>
          <w:tcPr>
            <w:tcW w:w="7805" w:type="dxa"/>
          </w:tcPr>
          <w:p w14:paraId="10745E64" w14:textId="0A7626BC" w:rsidR="0018325D" w:rsidRPr="00F22BED" w:rsidRDefault="008F186A" w:rsidP="00104440">
            <w:r w:rsidRPr="00F22BED">
              <w:t xml:space="preserve"> </w:t>
            </w:r>
            <w:r w:rsidR="0018325D" w:rsidRPr="00F22BED">
              <w:t>Figure 6.</w:t>
            </w:r>
            <w:r w:rsidR="00B64AAE" w:rsidRPr="00F22BED">
              <w:t>11</w:t>
            </w:r>
            <w:r w:rsidR="0018325D" w:rsidRPr="00F22BED">
              <w:t xml:space="preserve"> Voltage vs time</w:t>
            </w:r>
          </w:p>
        </w:tc>
        <w:tc>
          <w:tcPr>
            <w:tcW w:w="1155" w:type="dxa"/>
          </w:tcPr>
          <w:p w14:paraId="5B55EDEE" w14:textId="587BE48D" w:rsidR="0018325D" w:rsidRPr="00F22BED" w:rsidRDefault="0018325D" w:rsidP="00104440">
            <w:r w:rsidRPr="00F22BED">
              <w:t xml:space="preserve">       </w:t>
            </w:r>
            <w:r w:rsidR="00421E92" w:rsidRPr="00F22BED">
              <w:t>4</w:t>
            </w:r>
            <w:r w:rsidR="009D498B">
              <w:t>7</w:t>
            </w:r>
          </w:p>
        </w:tc>
      </w:tr>
      <w:tr w:rsidR="00AA34A3" w:rsidRPr="00F22BED" w14:paraId="2A7276B6" w14:textId="77777777" w:rsidTr="00842807">
        <w:tc>
          <w:tcPr>
            <w:tcW w:w="7805" w:type="dxa"/>
          </w:tcPr>
          <w:p w14:paraId="7CAA63D4" w14:textId="655AF8DA" w:rsidR="00AA34A3" w:rsidRPr="00F22BED" w:rsidRDefault="00AA34A3" w:rsidP="00AA34A3">
            <w:r w:rsidRPr="00F22BED">
              <w:t xml:space="preserve"> Figure 6.12 </w:t>
            </w:r>
            <w:r>
              <w:t>control power</w:t>
            </w:r>
            <w:r w:rsidRPr="00F22BED">
              <w:t xml:space="preserve"> vs time</w:t>
            </w:r>
          </w:p>
        </w:tc>
        <w:tc>
          <w:tcPr>
            <w:tcW w:w="1155" w:type="dxa"/>
          </w:tcPr>
          <w:p w14:paraId="2FC4C2D0" w14:textId="105172D2" w:rsidR="00AA34A3" w:rsidRPr="00F22BED" w:rsidRDefault="00AA34A3" w:rsidP="00AA34A3">
            <w:r>
              <w:t xml:space="preserve">       4</w:t>
            </w:r>
            <w:r w:rsidR="009D498B">
              <w:t>8</w:t>
            </w:r>
          </w:p>
        </w:tc>
      </w:tr>
      <w:tr w:rsidR="00C752F7" w:rsidRPr="00F22BED" w14:paraId="3467E7FD" w14:textId="77777777" w:rsidTr="00842807">
        <w:tc>
          <w:tcPr>
            <w:tcW w:w="7805" w:type="dxa"/>
          </w:tcPr>
          <w:p w14:paraId="5716FC9C" w14:textId="06771464" w:rsidR="00C752F7" w:rsidRPr="00F22BED" w:rsidRDefault="00C752F7" w:rsidP="00C752F7">
            <w:r w:rsidRPr="00F22BED">
              <w:t xml:space="preserve"> Figure 6.1</w:t>
            </w:r>
            <w:r>
              <w:t>3 power to the load</w:t>
            </w:r>
            <w:r w:rsidRPr="00F22BED">
              <w:t xml:space="preserve"> vs time</w:t>
            </w:r>
          </w:p>
        </w:tc>
        <w:tc>
          <w:tcPr>
            <w:tcW w:w="1155" w:type="dxa"/>
          </w:tcPr>
          <w:p w14:paraId="27E5C29E" w14:textId="099A1C06" w:rsidR="00C752F7" w:rsidRDefault="005F1169" w:rsidP="00C752F7">
            <w:r>
              <w:t xml:space="preserve">       4</w:t>
            </w:r>
            <w:r w:rsidR="009D498B">
              <w:t>8</w:t>
            </w:r>
          </w:p>
        </w:tc>
      </w:tr>
      <w:tr w:rsidR="00C752F7" w:rsidRPr="00F22BED" w14:paraId="1DC93501" w14:textId="77777777" w:rsidTr="00842807">
        <w:tc>
          <w:tcPr>
            <w:tcW w:w="7805" w:type="dxa"/>
          </w:tcPr>
          <w:p w14:paraId="2F985623" w14:textId="2155E233" w:rsidR="00C752F7" w:rsidRPr="00F22BED" w:rsidRDefault="00C752F7" w:rsidP="00C752F7">
            <w:r w:rsidRPr="00F22BED">
              <w:t xml:space="preserve"> Figure 6.1</w:t>
            </w:r>
            <w:r>
              <w:t>4</w:t>
            </w:r>
            <w:r w:rsidRPr="00F22BED">
              <w:t xml:space="preserve"> position error vs time</w:t>
            </w:r>
          </w:p>
        </w:tc>
        <w:tc>
          <w:tcPr>
            <w:tcW w:w="1155" w:type="dxa"/>
          </w:tcPr>
          <w:p w14:paraId="022D4553" w14:textId="27843AB3" w:rsidR="00C752F7" w:rsidRPr="00F22BED" w:rsidRDefault="00C752F7" w:rsidP="00C752F7">
            <w:r w:rsidRPr="00F22BED">
              <w:t xml:space="preserve">       4</w:t>
            </w:r>
            <w:r w:rsidR="009D498B">
              <w:t>9</w:t>
            </w:r>
          </w:p>
        </w:tc>
      </w:tr>
      <w:tr w:rsidR="00C752F7" w:rsidRPr="00F22BED" w14:paraId="24C468A0" w14:textId="77777777" w:rsidTr="00842807">
        <w:tc>
          <w:tcPr>
            <w:tcW w:w="7805" w:type="dxa"/>
          </w:tcPr>
          <w:p w14:paraId="2E90EDAF" w14:textId="295EDB50" w:rsidR="00C752F7" w:rsidRPr="00F22BED" w:rsidRDefault="00C752F7" w:rsidP="00C752F7">
            <w:r w:rsidRPr="00F22BED">
              <w:t xml:space="preserve"> Figure 6.1</w:t>
            </w:r>
            <w:r>
              <w:t>5</w:t>
            </w:r>
            <w:r w:rsidRPr="00F22BED">
              <w:t xml:space="preserve"> velocity error vs time</w:t>
            </w:r>
          </w:p>
        </w:tc>
        <w:tc>
          <w:tcPr>
            <w:tcW w:w="1155" w:type="dxa"/>
          </w:tcPr>
          <w:p w14:paraId="08FB1E41" w14:textId="42B59684" w:rsidR="00C752F7" w:rsidRPr="00F22BED" w:rsidRDefault="00C752F7" w:rsidP="00C752F7">
            <w:r w:rsidRPr="00F22BED">
              <w:t xml:space="preserve">       4</w:t>
            </w:r>
            <w:r w:rsidR="009D498B">
              <w:t>9</w:t>
            </w:r>
          </w:p>
        </w:tc>
      </w:tr>
      <w:tr w:rsidR="00C752F7" w:rsidRPr="00F22BED" w14:paraId="05AF537F" w14:textId="77777777" w:rsidTr="00842807">
        <w:tc>
          <w:tcPr>
            <w:tcW w:w="7805" w:type="dxa"/>
          </w:tcPr>
          <w:p w14:paraId="577F675C" w14:textId="07B847E9" w:rsidR="00C752F7" w:rsidRPr="00AF62BE" w:rsidRDefault="00C752F7" w:rsidP="00C752F7">
            <w:pPr>
              <w:rPr>
                <w:rFonts w:eastAsiaTheme="minorHAnsi"/>
                <w:szCs w:val="24"/>
              </w:rPr>
            </w:pPr>
            <w:r w:rsidRPr="00F22BED">
              <w:t xml:space="preserve"> Figure 6.1</w:t>
            </w:r>
            <w:r>
              <w:t>6</w:t>
            </w:r>
            <w:r w:rsidRPr="00F22BED">
              <w:t xml:space="preserve"> pressure vs time</w:t>
            </w:r>
            <w:r w:rsidRPr="00F22BED">
              <w:rPr>
                <w:rFonts w:eastAsiaTheme="minorHAnsi"/>
                <w:szCs w:val="24"/>
              </w:rPr>
              <w:t xml:space="preserve"> </w:t>
            </w:r>
            <w:r w:rsidRPr="00F22BED">
              <w:t xml:space="preserve">    </w:t>
            </w:r>
          </w:p>
        </w:tc>
        <w:tc>
          <w:tcPr>
            <w:tcW w:w="1155" w:type="dxa"/>
          </w:tcPr>
          <w:p w14:paraId="4DAD1FF2" w14:textId="2A3614A2" w:rsidR="00C752F7" w:rsidRPr="00F22BED" w:rsidRDefault="00C752F7" w:rsidP="00C752F7">
            <w:r w:rsidRPr="00F22BED">
              <w:t xml:space="preserve">       </w:t>
            </w:r>
            <w:r w:rsidR="009D498B">
              <w:t>50</w:t>
            </w:r>
          </w:p>
        </w:tc>
      </w:tr>
      <w:tr w:rsidR="00C752F7" w:rsidRPr="00F22BED" w14:paraId="029BCAE9" w14:textId="77777777" w:rsidTr="00842807">
        <w:tc>
          <w:tcPr>
            <w:tcW w:w="7805" w:type="dxa"/>
          </w:tcPr>
          <w:p w14:paraId="30C868C1" w14:textId="1FE17379" w:rsidR="00C752F7" w:rsidRPr="00AF62BE" w:rsidRDefault="00C752F7" w:rsidP="00C752F7">
            <w:pPr>
              <w:rPr>
                <w:rFonts w:eastAsiaTheme="minorHAnsi"/>
                <w:szCs w:val="24"/>
              </w:rPr>
            </w:pPr>
            <w:r w:rsidRPr="00F22BED">
              <w:t xml:space="preserve"> Figure 6.1</w:t>
            </w:r>
            <w:r>
              <w:t>7</w:t>
            </w:r>
            <w:r w:rsidRPr="00F22BED">
              <w:t xml:space="preserve"> current/combustion force vs time  </w:t>
            </w:r>
          </w:p>
        </w:tc>
        <w:tc>
          <w:tcPr>
            <w:tcW w:w="1155" w:type="dxa"/>
          </w:tcPr>
          <w:p w14:paraId="13677262" w14:textId="211DA8F5" w:rsidR="00C752F7" w:rsidRPr="00F22BED" w:rsidRDefault="00C752F7" w:rsidP="00C752F7">
            <w:r w:rsidRPr="00F22BED">
              <w:t xml:space="preserve">       </w:t>
            </w:r>
            <w:r w:rsidR="009D498B">
              <w:t>51</w:t>
            </w:r>
          </w:p>
        </w:tc>
      </w:tr>
    </w:tbl>
    <w:p w14:paraId="0BE89EE1" w14:textId="7623D76E" w:rsidR="000205E7" w:rsidRDefault="000205E7" w:rsidP="00951C8D"/>
    <w:p w14:paraId="30FF0A5C" w14:textId="77777777" w:rsidR="000205E7" w:rsidRDefault="000205E7" w:rsidP="00951C8D"/>
    <w:p w14:paraId="21677124" w14:textId="77777777" w:rsidR="00951C8D" w:rsidRPr="00951C8D" w:rsidRDefault="00951C8D" w:rsidP="00951C8D"/>
    <w:p w14:paraId="5C133BE2" w14:textId="0CC0900B" w:rsidR="00006F37" w:rsidRPr="00F22BED" w:rsidRDefault="00382708" w:rsidP="00167D9F">
      <w:pPr>
        <w:pStyle w:val="Heading1"/>
        <w:rPr>
          <w:iCs/>
        </w:rPr>
      </w:pPr>
      <w:r w:rsidRPr="00F22BED">
        <w:lastRenderedPageBreak/>
        <w:t xml:space="preserve">    </w:t>
      </w:r>
      <w:bookmarkStart w:id="17" w:name="_Toc96984301"/>
      <w:bookmarkStart w:id="18" w:name="_Toc98113744"/>
      <w:r w:rsidR="00006F37" w:rsidRPr="00F22BED">
        <w:rPr>
          <w:iCs/>
        </w:rPr>
        <w:t>LIST OF SYMBOLS</w:t>
      </w:r>
      <w:bookmarkEnd w:id="17"/>
      <w:bookmarkEnd w:id="18"/>
    </w:p>
    <w:tbl>
      <w:tblPr>
        <w:tblStyle w:val="TableGrid"/>
        <w:tblW w:w="0" w:type="auto"/>
        <w:tblInd w:w="1672" w:type="dxa"/>
        <w:tblLook w:val="0620" w:firstRow="1" w:lastRow="0" w:firstColumn="0" w:lastColumn="0" w:noHBand="1" w:noVBand="1"/>
      </w:tblPr>
      <w:tblGrid>
        <w:gridCol w:w="674"/>
        <w:gridCol w:w="5127"/>
      </w:tblGrid>
      <w:tr w:rsidR="00AD5D2F" w:rsidRPr="00F22BED" w14:paraId="6C95D56D" w14:textId="77777777" w:rsidTr="00D63AD3">
        <w:trPr>
          <w:trHeight w:val="20"/>
        </w:trPr>
        <w:tc>
          <w:tcPr>
            <w:tcW w:w="20" w:type="dxa"/>
          </w:tcPr>
          <w:p w14:paraId="5A637127" w14:textId="54451934" w:rsidR="00AD5D2F" w:rsidRPr="00F22BED" w:rsidRDefault="00AD5D2F" w:rsidP="00104440">
            <m:oMathPara>
              <m:oMath>
                <m:r>
                  <m:rPr>
                    <m:sty m:val="p"/>
                  </m:rPr>
                  <w:rPr>
                    <w:rFonts w:ascii="Cambria Math" w:hAnsi="Cambria Math"/>
                  </w:rPr>
                  <m:t>µ</m:t>
                </m:r>
              </m:oMath>
            </m:oMathPara>
          </w:p>
        </w:tc>
        <w:tc>
          <w:tcPr>
            <w:tcW w:w="5127" w:type="dxa"/>
          </w:tcPr>
          <w:p w14:paraId="33F8D87C" w14:textId="153AEBE6" w:rsidR="00AD5D2F" w:rsidRPr="00F22BED" w:rsidRDefault="00AD5D2F" w:rsidP="00D63AD3">
            <w:pPr>
              <w:jc w:val="center"/>
            </w:pPr>
            <w:r w:rsidRPr="00F22BED">
              <w:t xml:space="preserve">Magnetic permeability </w:t>
            </w:r>
            <w:r w:rsidR="00754576" w:rsidRPr="00F22BED">
              <w:t>in vacuum</w:t>
            </w:r>
          </w:p>
        </w:tc>
      </w:tr>
      <w:tr w:rsidR="00AD5D2F" w:rsidRPr="00F22BED" w14:paraId="0222F6AA" w14:textId="77777777" w:rsidTr="00D63AD3">
        <w:trPr>
          <w:trHeight w:val="20"/>
        </w:trPr>
        <w:tc>
          <w:tcPr>
            <w:tcW w:w="20" w:type="dxa"/>
          </w:tcPr>
          <w:p w14:paraId="4B29A245" w14:textId="79E4D1EE" w:rsidR="00AD5D2F" w:rsidRPr="00F22BED" w:rsidRDefault="00F51420" w:rsidP="00104440">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w:rPr>
                        <w:rFonts w:ascii="Cambria Math" w:hAnsi="Cambria Math"/>
                      </w:rPr>
                      <m:t>atm</m:t>
                    </m:r>
                  </m:sub>
                </m:sSub>
              </m:oMath>
            </m:oMathPara>
          </w:p>
        </w:tc>
        <w:tc>
          <w:tcPr>
            <w:tcW w:w="5127" w:type="dxa"/>
          </w:tcPr>
          <w:p w14:paraId="17430BA8" w14:textId="7BA1C315" w:rsidR="00AD5D2F" w:rsidRPr="00F22BED" w:rsidRDefault="00AD5D2F" w:rsidP="00D63AD3">
            <w:pPr>
              <w:jc w:val="center"/>
            </w:pPr>
            <w:r w:rsidRPr="00F22BED">
              <w:t>Atmospheric pressure</w:t>
            </w:r>
          </w:p>
        </w:tc>
      </w:tr>
      <w:tr w:rsidR="00AD5D2F" w:rsidRPr="00F22BED" w14:paraId="6ABC0ECB" w14:textId="77777777" w:rsidTr="00D63AD3">
        <w:trPr>
          <w:trHeight w:val="20"/>
        </w:trPr>
        <w:tc>
          <w:tcPr>
            <w:tcW w:w="20" w:type="dxa"/>
          </w:tcPr>
          <w:p w14:paraId="125D87F1" w14:textId="5A569078" w:rsidR="00AD5D2F" w:rsidRPr="00F22BED" w:rsidRDefault="00F51420" w:rsidP="00104440">
            <m:oMathPara>
              <m:oMath>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A</m:t>
                    </m:r>
                  </m:e>
                  <m:sub>
                    <m:r>
                      <m:rPr>
                        <m:sty m:val="p"/>
                      </m:rPr>
                      <w:rPr>
                        <w:rFonts w:ascii="Cambria Math" w:eastAsiaTheme="minorEastAsia" w:hAnsi="Cambria Math"/>
                      </w:rPr>
                      <m:t>0</m:t>
                    </m:r>
                  </m:sub>
                </m:sSub>
              </m:oMath>
            </m:oMathPara>
          </w:p>
        </w:tc>
        <w:tc>
          <w:tcPr>
            <w:tcW w:w="5127" w:type="dxa"/>
          </w:tcPr>
          <w:p w14:paraId="2934D42A" w14:textId="07C60035" w:rsidR="00AD5D2F" w:rsidRPr="00F22BED" w:rsidRDefault="00AD5D2F" w:rsidP="00D63AD3">
            <w:pPr>
              <w:jc w:val="center"/>
            </w:pPr>
            <w:r w:rsidRPr="00F22BED">
              <w:t>Cross sectional area of winding</w:t>
            </w:r>
          </w:p>
        </w:tc>
      </w:tr>
      <w:tr w:rsidR="00AD5D2F" w:rsidRPr="00F22BED" w14:paraId="71EE99EA" w14:textId="77777777" w:rsidTr="00D63AD3">
        <w:trPr>
          <w:trHeight w:val="20"/>
        </w:trPr>
        <w:tc>
          <w:tcPr>
            <w:tcW w:w="20" w:type="dxa"/>
          </w:tcPr>
          <w:p w14:paraId="4B908326" w14:textId="45F132EB" w:rsidR="00AD5D2F" w:rsidRPr="00F22BED" w:rsidRDefault="00F51420" w:rsidP="00104440">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C</m:t>
                    </m:r>
                  </m:e>
                  <m:sub>
                    <m:r>
                      <w:rPr>
                        <w:rFonts w:ascii="Cambria Math" w:hAnsi="Cambria Math"/>
                      </w:rPr>
                      <m:t>v</m:t>
                    </m:r>
                  </m:sub>
                </m:sSub>
              </m:oMath>
            </m:oMathPara>
          </w:p>
        </w:tc>
        <w:tc>
          <w:tcPr>
            <w:tcW w:w="5127" w:type="dxa"/>
          </w:tcPr>
          <w:p w14:paraId="020416E2" w14:textId="5202A33B" w:rsidR="00AD5D2F" w:rsidRPr="00F22BED" w:rsidRDefault="00AD5D2F" w:rsidP="00D63AD3">
            <w:pPr>
              <w:jc w:val="center"/>
            </w:pPr>
            <w:r w:rsidRPr="00F22BED">
              <w:t>Specific heat at constant volume</w:t>
            </w:r>
          </w:p>
        </w:tc>
      </w:tr>
      <w:tr w:rsidR="00AD5D2F" w:rsidRPr="00F22BED" w14:paraId="01963DA5" w14:textId="77777777" w:rsidTr="00D63AD3">
        <w:trPr>
          <w:trHeight w:val="20"/>
        </w:trPr>
        <w:tc>
          <w:tcPr>
            <w:tcW w:w="20" w:type="dxa"/>
          </w:tcPr>
          <w:p w14:paraId="6993A097" w14:textId="513B4DB7" w:rsidR="00AD5D2F" w:rsidRPr="00F22BED" w:rsidRDefault="00F51420" w:rsidP="00104440">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k</m:t>
                    </m:r>
                  </m:e>
                  <m:sub>
                    <m:r>
                      <w:rPr>
                        <w:rFonts w:ascii="Cambria Math" w:hAnsi="Cambria Math"/>
                      </w:rPr>
                      <m:t>sp</m:t>
                    </m:r>
                  </m:sub>
                </m:sSub>
              </m:oMath>
            </m:oMathPara>
          </w:p>
        </w:tc>
        <w:tc>
          <w:tcPr>
            <w:tcW w:w="5127" w:type="dxa"/>
          </w:tcPr>
          <w:p w14:paraId="5F84B811" w14:textId="1E8AACE3" w:rsidR="00AD5D2F" w:rsidRPr="00F22BED" w:rsidRDefault="00AD5D2F" w:rsidP="00D63AD3">
            <w:pPr>
              <w:jc w:val="center"/>
            </w:pPr>
            <w:r w:rsidRPr="00F22BED">
              <w:t>Spring constant</w:t>
            </w:r>
          </w:p>
        </w:tc>
      </w:tr>
      <w:tr w:rsidR="00AD5D2F" w:rsidRPr="00F22BED" w14:paraId="7B5E0C33" w14:textId="77777777" w:rsidTr="00D63AD3">
        <w:trPr>
          <w:trHeight w:val="20"/>
        </w:trPr>
        <w:tc>
          <w:tcPr>
            <w:tcW w:w="20" w:type="dxa"/>
          </w:tcPr>
          <w:p w14:paraId="7BC791C5" w14:textId="6B215858" w:rsidR="00AD5D2F" w:rsidRPr="00F22BED" w:rsidRDefault="00F51420" w:rsidP="00104440">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f</m:t>
                    </m:r>
                  </m:sub>
                </m:sSub>
              </m:oMath>
            </m:oMathPara>
          </w:p>
        </w:tc>
        <w:tc>
          <w:tcPr>
            <w:tcW w:w="5127" w:type="dxa"/>
          </w:tcPr>
          <w:p w14:paraId="32302090" w14:textId="49174732" w:rsidR="00AD5D2F" w:rsidRPr="00F22BED" w:rsidRDefault="00AD5D2F" w:rsidP="00D63AD3">
            <w:pPr>
              <w:jc w:val="center"/>
            </w:pPr>
            <w:r w:rsidRPr="00F22BED">
              <w:t>Fuel mass</w:t>
            </w:r>
          </w:p>
        </w:tc>
      </w:tr>
      <w:tr w:rsidR="00AD5D2F" w:rsidRPr="00F22BED" w14:paraId="6276D517" w14:textId="77777777" w:rsidTr="00D63AD3">
        <w:trPr>
          <w:trHeight w:val="20"/>
        </w:trPr>
        <w:tc>
          <w:tcPr>
            <w:tcW w:w="20" w:type="dxa"/>
          </w:tcPr>
          <w:p w14:paraId="62070333" w14:textId="79471343" w:rsidR="00AD5D2F" w:rsidRPr="00F22BED" w:rsidRDefault="00F51420" w:rsidP="00104440">
            <m:oMathPara>
              <m:oMath>
                <m:sSub>
                  <m:sSubPr>
                    <m:ctrlPr>
                      <w:rPr>
                        <w:rFonts w:ascii="Cambria Math" w:hAnsi="Cambria Math"/>
                      </w:rPr>
                    </m:ctrlPr>
                  </m:sSubPr>
                  <m:e>
                    <m:r>
                      <m:rPr>
                        <m:sty m:val="p"/>
                      </m:rPr>
                      <w:rPr>
                        <w:rFonts w:ascii="Cambria Math" w:hAnsi="Cambria Math"/>
                      </w:rPr>
                      <m:t>µ</m:t>
                    </m:r>
                  </m:e>
                  <m:sub>
                    <m:r>
                      <w:rPr>
                        <w:rFonts w:ascii="Cambria Math" w:hAnsi="Cambria Math"/>
                      </w:rPr>
                      <m:t>k</m:t>
                    </m:r>
                  </m:sub>
                </m:sSub>
              </m:oMath>
            </m:oMathPara>
          </w:p>
        </w:tc>
        <w:tc>
          <w:tcPr>
            <w:tcW w:w="5127" w:type="dxa"/>
          </w:tcPr>
          <w:p w14:paraId="4212B356" w14:textId="1D1334FD" w:rsidR="00AD5D2F" w:rsidRPr="00F22BED" w:rsidRDefault="00AD5D2F" w:rsidP="00D63AD3">
            <w:pPr>
              <w:jc w:val="center"/>
            </w:pPr>
            <w:r w:rsidRPr="00F22BED">
              <w:t>Friction coefficient</w:t>
            </w:r>
          </w:p>
        </w:tc>
      </w:tr>
      <w:tr w:rsidR="00AD5D2F" w:rsidRPr="00F22BED" w14:paraId="11A9960B" w14:textId="77777777" w:rsidTr="00D63AD3">
        <w:trPr>
          <w:trHeight w:val="20"/>
        </w:trPr>
        <w:tc>
          <w:tcPr>
            <w:tcW w:w="20" w:type="dxa"/>
          </w:tcPr>
          <w:p w14:paraId="03D9ADF3" w14:textId="36BAF5BD" w:rsidR="00AD5D2F" w:rsidRPr="00F22BED" w:rsidRDefault="00F51420" w:rsidP="00104440">
            <m:oMathPara>
              <m:oMath>
                <m:sSub>
                  <m:sSubPr>
                    <m:ctrlPr>
                      <w:rPr>
                        <w:rFonts w:ascii="Cambria Math" w:hAnsi="Cambria Math"/>
                      </w:rPr>
                    </m:ctrlPr>
                  </m:sSubPr>
                  <m:e>
                    <m:r>
                      <w:rPr>
                        <w:rFonts w:ascii="Cambria Math" w:hAnsi="Cambria Math"/>
                      </w:rPr>
                      <m:t>P</m:t>
                    </m:r>
                  </m:e>
                  <m:sub>
                    <m:r>
                      <w:rPr>
                        <w:rFonts w:ascii="Cambria Math" w:hAnsi="Cambria Math"/>
                      </w:rPr>
                      <m:t>c</m:t>
                    </m:r>
                  </m:sub>
                </m:sSub>
              </m:oMath>
            </m:oMathPara>
          </w:p>
        </w:tc>
        <w:tc>
          <w:tcPr>
            <w:tcW w:w="5127" w:type="dxa"/>
          </w:tcPr>
          <w:p w14:paraId="50F2E78B" w14:textId="04E49000" w:rsidR="00AD5D2F" w:rsidRPr="00F22BED" w:rsidRDefault="00AD5D2F" w:rsidP="00D63AD3">
            <w:pPr>
              <w:jc w:val="center"/>
            </w:pPr>
            <w:r w:rsidRPr="00F22BED">
              <w:t>Instantaneous pressure on piston</w:t>
            </w:r>
          </w:p>
        </w:tc>
      </w:tr>
      <w:tr w:rsidR="00AD5D2F" w:rsidRPr="00F22BED" w14:paraId="070CA15D" w14:textId="77777777" w:rsidTr="00D63AD3">
        <w:trPr>
          <w:trHeight w:val="20"/>
        </w:trPr>
        <w:tc>
          <w:tcPr>
            <w:tcW w:w="20" w:type="dxa"/>
          </w:tcPr>
          <w:p w14:paraId="31EDCF9B" w14:textId="315D5446" w:rsidR="00AD5D2F" w:rsidRPr="00F22BED" w:rsidRDefault="00F51420" w:rsidP="00104440">
            <m:oMathPara>
              <m:oMath>
                <m:sSub>
                  <m:sSubPr>
                    <m:ctrlPr>
                      <w:rPr>
                        <w:rFonts w:ascii="Cambria Math" w:hAnsi="Cambria Math"/>
                        <w:color w:val="595959" w:themeColor="text1" w:themeTint="A6"/>
                      </w:rPr>
                    </m:ctrlPr>
                  </m:sSubPr>
                  <m:e>
                    <m:r>
                      <w:rPr>
                        <w:rFonts w:ascii="Cambria Math" w:hAnsi="Cambria Math"/>
                      </w:rPr>
                      <m:t>Q</m:t>
                    </m:r>
                    <m:ctrlPr>
                      <w:rPr>
                        <w:rFonts w:ascii="Cambria Math" w:hAnsi="Cambria Math"/>
                      </w:rPr>
                    </m:ctrlPr>
                  </m:e>
                  <m:sub>
                    <m:r>
                      <w:rPr>
                        <w:rFonts w:ascii="Cambria Math" w:hAnsi="Cambria Math"/>
                      </w:rPr>
                      <m:t>LHV</m:t>
                    </m:r>
                  </m:sub>
                </m:sSub>
              </m:oMath>
            </m:oMathPara>
          </w:p>
        </w:tc>
        <w:tc>
          <w:tcPr>
            <w:tcW w:w="5127" w:type="dxa"/>
          </w:tcPr>
          <w:p w14:paraId="0B423C36" w14:textId="4F750B6B" w:rsidR="00AD5D2F" w:rsidRPr="00F22BED" w:rsidRDefault="00AD5D2F" w:rsidP="00D63AD3">
            <w:pPr>
              <w:jc w:val="center"/>
            </w:pPr>
            <w:r w:rsidRPr="00F22BED">
              <w:t>Lower heating value of fuel</w:t>
            </w:r>
          </w:p>
        </w:tc>
      </w:tr>
      <w:tr w:rsidR="00AD5D2F" w:rsidRPr="00F22BED" w14:paraId="3C15DAD9" w14:textId="77777777" w:rsidTr="00D63AD3">
        <w:trPr>
          <w:trHeight w:val="20"/>
        </w:trPr>
        <w:tc>
          <w:tcPr>
            <w:tcW w:w="20" w:type="dxa"/>
          </w:tcPr>
          <w:p w14:paraId="0A9713AD" w14:textId="600EDBC2" w:rsidR="00AD5D2F" w:rsidRPr="00F22BED" w:rsidRDefault="00F51420" w:rsidP="00104440">
            <m:oMathPara>
              <m:oMath>
                <m:sSub>
                  <m:sSubPr>
                    <m:ctrlPr>
                      <w:rPr>
                        <w:rFonts w:ascii="Cambria Math" w:hAnsi="Cambria Math"/>
                      </w:rPr>
                    </m:ctrlPr>
                  </m:sSubPr>
                  <m:e>
                    <m:r>
                      <w:rPr>
                        <w:rFonts w:ascii="Cambria Math" w:hAnsi="Cambria Math"/>
                      </w:rPr>
                      <m:t>a</m:t>
                    </m:r>
                  </m:e>
                  <m:sub>
                    <m:r>
                      <w:rPr>
                        <w:rFonts w:ascii="Cambria Math" w:hAnsi="Cambria Math"/>
                      </w:rPr>
                      <m:t>com</m:t>
                    </m:r>
                  </m:sub>
                </m:sSub>
              </m:oMath>
            </m:oMathPara>
          </w:p>
        </w:tc>
        <w:tc>
          <w:tcPr>
            <w:tcW w:w="5127" w:type="dxa"/>
          </w:tcPr>
          <w:p w14:paraId="60DA91BD" w14:textId="5843E348" w:rsidR="00AD5D2F" w:rsidRPr="00F22BED" w:rsidRDefault="00AD5D2F" w:rsidP="00D63AD3">
            <w:pPr>
              <w:jc w:val="center"/>
            </w:pPr>
            <w:r w:rsidRPr="00F22BED">
              <w:t>acceleration command</w:t>
            </w:r>
          </w:p>
        </w:tc>
      </w:tr>
      <w:tr w:rsidR="00AD5D2F" w:rsidRPr="00F22BED" w14:paraId="14641EC1" w14:textId="77777777" w:rsidTr="00D63AD3">
        <w:trPr>
          <w:trHeight w:val="20"/>
        </w:trPr>
        <w:tc>
          <w:tcPr>
            <w:tcW w:w="20" w:type="dxa"/>
          </w:tcPr>
          <w:p w14:paraId="2D7992D8" w14:textId="35118090" w:rsidR="00AD5D2F" w:rsidRPr="00F22BED" w:rsidRDefault="00F51420" w:rsidP="00104440">
            <m:oMathPara>
              <m:oMath>
                <m:sSub>
                  <m:sSubPr>
                    <m:ctrlPr>
                      <w:rPr>
                        <w:rFonts w:ascii="Cambria Math" w:hAnsi="Cambria Math"/>
                      </w:rPr>
                    </m:ctrlPr>
                  </m:sSubPr>
                  <m:e>
                    <m:r>
                      <w:rPr>
                        <w:rFonts w:ascii="Cambria Math" w:hAnsi="Cambria Math"/>
                      </w:rPr>
                      <m:t>a</m:t>
                    </m:r>
                  </m:e>
                  <m:sub>
                    <m:r>
                      <w:rPr>
                        <w:rFonts w:ascii="Cambria Math" w:hAnsi="Cambria Math"/>
                      </w:rPr>
                      <m:t>ctrl</m:t>
                    </m:r>
                  </m:sub>
                </m:sSub>
              </m:oMath>
            </m:oMathPara>
          </w:p>
        </w:tc>
        <w:tc>
          <w:tcPr>
            <w:tcW w:w="5127" w:type="dxa"/>
          </w:tcPr>
          <w:p w14:paraId="2C034468" w14:textId="4154D27A" w:rsidR="00AD5D2F" w:rsidRPr="00F22BED" w:rsidRDefault="00AD5D2F" w:rsidP="00D63AD3">
            <w:pPr>
              <w:jc w:val="center"/>
            </w:pPr>
            <w:r w:rsidRPr="00F22BED">
              <w:t>Control acceleration to correct velocity error</w:t>
            </w:r>
          </w:p>
        </w:tc>
      </w:tr>
      <w:tr w:rsidR="00AD5D2F" w:rsidRPr="00F22BED" w14:paraId="71A2C886" w14:textId="77777777" w:rsidTr="00D63AD3">
        <w:trPr>
          <w:trHeight w:val="20"/>
        </w:trPr>
        <w:tc>
          <w:tcPr>
            <w:tcW w:w="20" w:type="dxa"/>
          </w:tcPr>
          <w:p w14:paraId="5FFC84D7" w14:textId="7B7DDB0B" w:rsidR="00AD5D2F" w:rsidRPr="00F22BED" w:rsidRDefault="00F51420" w:rsidP="00104440">
            <m:oMathPara>
              <m:oMath>
                <m:sSub>
                  <m:sSubPr>
                    <m:ctrlPr>
                      <w:rPr>
                        <w:rFonts w:ascii="Cambria Math" w:hAnsi="Cambria Math"/>
                      </w:rPr>
                    </m:ctrlPr>
                  </m:sSubPr>
                  <m:e>
                    <m:r>
                      <w:rPr>
                        <w:rFonts w:ascii="Cambria Math" w:hAnsi="Cambria Math"/>
                      </w:rPr>
                      <m:t>a</m:t>
                    </m:r>
                  </m:e>
                  <m:sub>
                    <m:r>
                      <w:rPr>
                        <w:rFonts w:ascii="Cambria Math" w:hAnsi="Cambria Math"/>
                      </w:rPr>
                      <m:t>nom</m:t>
                    </m:r>
                  </m:sub>
                </m:sSub>
              </m:oMath>
            </m:oMathPara>
          </w:p>
        </w:tc>
        <w:tc>
          <w:tcPr>
            <w:tcW w:w="5127" w:type="dxa"/>
          </w:tcPr>
          <w:p w14:paraId="758104D1" w14:textId="2C817909" w:rsidR="00AD5D2F" w:rsidRPr="00F22BED" w:rsidRDefault="00AD5D2F" w:rsidP="00D63AD3">
            <w:pPr>
              <w:jc w:val="center"/>
            </w:pPr>
            <w:r w:rsidRPr="00F22BED">
              <w:t>Nominal acceleration</w:t>
            </w:r>
          </w:p>
        </w:tc>
      </w:tr>
      <w:tr w:rsidR="00AD5D2F" w:rsidRPr="00F22BED" w14:paraId="6A2B327E" w14:textId="77777777" w:rsidTr="00D63AD3">
        <w:trPr>
          <w:trHeight w:val="20"/>
        </w:trPr>
        <w:tc>
          <w:tcPr>
            <w:tcW w:w="20" w:type="dxa"/>
          </w:tcPr>
          <w:p w14:paraId="0CF3AD9A" w14:textId="264920D2" w:rsidR="00AD5D2F" w:rsidRPr="00F22BED" w:rsidRDefault="00F51420" w:rsidP="00104440">
            <m:oMathPara>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eq</m:t>
                    </m:r>
                  </m:sub>
                </m:sSub>
              </m:oMath>
            </m:oMathPara>
          </w:p>
        </w:tc>
        <w:tc>
          <w:tcPr>
            <w:tcW w:w="5127" w:type="dxa"/>
          </w:tcPr>
          <w:p w14:paraId="7B57963A" w14:textId="5619B643" w:rsidR="00AD5D2F" w:rsidRPr="00F22BED" w:rsidRDefault="00AD5D2F" w:rsidP="00D63AD3">
            <w:pPr>
              <w:jc w:val="center"/>
            </w:pPr>
            <w:r w:rsidRPr="00F22BED">
              <w:t>Engine frequency</w:t>
            </w:r>
          </w:p>
        </w:tc>
      </w:tr>
      <w:tr w:rsidR="00AD5D2F" w:rsidRPr="00F22BED" w14:paraId="4F042478" w14:textId="77777777" w:rsidTr="00D63AD3">
        <w:trPr>
          <w:trHeight w:val="20"/>
        </w:trPr>
        <w:tc>
          <w:tcPr>
            <w:tcW w:w="20" w:type="dxa"/>
          </w:tcPr>
          <w:p w14:paraId="163CFCB1" w14:textId="5E7CDA73" w:rsidR="00AD5D2F" w:rsidRPr="00F22BED" w:rsidRDefault="00F51420" w:rsidP="00104440">
            <m:oMathPara>
              <m:oMath>
                <m:sSub>
                  <m:sSubPr>
                    <m:ctrlPr>
                      <w:rPr>
                        <w:rFonts w:ascii="Cambria Math" w:hAnsi="Cambria Math"/>
                      </w:rPr>
                    </m:ctrlPr>
                  </m:sSubPr>
                  <m:e>
                    <m:r>
                      <w:rPr>
                        <w:rFonts w:ascii="Cambria Math" w:hAnsi="Cambria Math"/>
                      </w:rPr>
                      <m:t>k</m:t>
                    </m:r>
                  </m:e>
                  <m:sub>
                    <m:r>
                      <w:rPr>
                        <w:rFonts w:ascii="Cambria Math" w:hAnsi="Cambria Math"/>
                      </w:rPr>
                      <m:t>m</m:t>
                    </m:r>
                  </m:sub>
                </m:sSub>
              </m:oMath>
            </m:oMathPara>
          </w:p>
        </w:tc>
        <w:tc>
          <w:tcPr>
            <w:tcW w:w="5127" w:type="dxa"/>
          </w:tcPr>
          <w:p w14:paraId="3CB6E1E0" w14:textId="33720ADF" w:rsidR="00AD5D2F" w:rsidRPr="00F22BED" w:rsidRDefault="00AD5D2F" w:rsidP="00D63AD3">
            <w:pPr>
              <w:jc w:val="center"/>
            </w:pPr>
            <w:r w:rsidRPr="00F22BED">
              <w:t>Motor thrust constant</w:t>
            </w:r>
          </w:p>
        </w:tc>
      </w:tr>
      <w:tr w:rsidR="00AD5D2F" w:rsidRPr="00F22BED" w14:paraId="351A529D" w14:textId="77777777" w:rsidTr="00D63AD3">
        <w:trPr>
          <w:trHeight w:val="20"/>
        </w:trPr>
        <w:tc>
          <w:tcPr>
            <w:tcW w:w="20" w:type="dxa"/>
          </w:tcPr>
          <w:p w14:paraId="6CF7DE1E" w14:textId="76D55686" w:rsidR="00AD5D2F" w:rsidRPr="00F22BED" w:rsidRDefault="00F51420" w:rsidP="00104440">
            <m:oMathPara>
              <m:oMath>
                <m:sSub>
                  <m:sSubPr>
                    <m:ctrlPr>
                      <w:rPr>
                        <w:rFonts w:ascii="Cambria Math" w:hAnsi="Cambria Math"/>
                      </w:rPr>
                    </m:ctrlPr>
                  </m:sSubPr>
                  <m:e>
                    <m:r>
                      <w:rPr>
                        <w:rFonts w:ascii="Cambria Math" w:hAnsi="Cambria Math"/>
                      </w:rPr>
                      <m:t>v</m:t>
                    </m:r>
                  </m:e>
                  <m:sub>
                    <m:r>
                      <w:rPr>
                        <w:rFonts w:ascii="Cambria Math" w:hAnsi="Cambria Math"/>
                      </w:rPr>
                      <m:t>com</m:t>
                    </m:r>
                  </m:sub>
                </m:sSub>
              </m:oMath>
            </m:oMathPara>
          </w:p>
        </w:tc>
        <w:tc>
          <w:tcPr>
            <w:tcW w:w="5127" w:type="dxa"/>
          </w:tcPr>
          <w:p w14:paraId="7C110C85" w14:textId="3917E162" w:rsidR="00AD5D2F" w:rsidRPr="00F22BED" w:rsidRDefault="00AD5D2F" w:rsidP="00D63AD3">
            <w:pPr>
              <w:jc w:val="center"/>
            </w:pPr>
            <w:r w:rsidRPr="00F22BED">
              <w:t>Velocity command</w:t>
            </w:r>
          </w:p>
        </w:tc>
      </w:tr>
      <w:tr w:rsidR="00AD5D2F" w:rsidRPr="00F22BED" w14:paraId="63FFD7FC" w14:textId="77777777" w:rsidTr="00D63AD3">
        <w:trPr>
          <w:trHeight w:val="20"/>
        </w:trPr>
        <w:tc>
          <w:tcPr>
            <w:tcW w:w="20" w:type="dxa"/>
          </w:tcPr>
          <w:p w14:paraId="4DE01418" w14:textId="56C7BE3F" w:rsidR="00AD5D2F" w:rsidRPr="00F22BED" w:rsidRDefault="00F51420" w:rsidP="00104440">
            <m:oMathPara>
              <m:oMath>
                <m:sSub>
                  <m:sSubPr>
                    <m:ctrlPr>
                      <w:rPr>
                        <w:rFonts w:ascii="Cambria Math" w:hAnsi="Cambria Math"/>
                      </w:rPr>
                    </m:ctrlPr>
                  </m:sSubPr>
                  <m:e>
                    <m:r>
                      <w:rPr>
                        <w:rFonts w:ascii="Cambria Math" w:hAnsi="Cambria Math"/>
                      </w:rPr>
                      <m:t>v</m:t>
                    </m:r>
                  </m:e>
                  <m:sub>
                    <m:r>
                      <w:rPr>
                        <w:rFonts w:ascii="Cambria Math" w:hAnsi="Cambria Math"/>
                      </w:rPr>
                      <m:t>ctrl</m:t>
                    </m:r>
                  </m:sub>
                </m:sSub>
              </m:oMath>
            </m:oMathPara>
          </w:p>
        </w:tc>
        <w:tc>
          <w:tcPr>
            <w:tcW w:w="5127" w:type="dxa"/>
          </w:tcPr>
          <w:p w14:paraId="286FCC5D" w14:textId="5B998E05" w:rsidR="00AD5D2F" w:rsidRPr="00F22BED" w:rsidRDefault="00AD5D2F" w:rsidP="00D63AD3">
            <w:pPr>
              <w:jc w:val="center"/>
            </w:pPr>
            <w:r w:rsidRPr="00F22BED">
              <w:t>Control velocity to correct position error</w:t>
            </w:r>
          </w:p>
        </w:tc>
      </w:tr>
      <w:tr w:rsidR="00AD5D2F" w:rsidRPr="00F22BED" w14:paraId="2030B2D3" w14:textId="77777777" w:rsidTr="00D63AD3">
        <w:trPr>
          <w:trHeight w:val="20"/>
        </w:trPr>
        <w:tc>
          <w:tcPr>
            <w:tcW w:w="20" w:type="dxa"/>
          </w:tcPr>
          <w:p w14:paraId="690DD455" w14:textId="47DA49FB" w:rsidR="00AD5D2F" w:rsidRPr="00F22BED" w:rsidRDefault="00F51420" w:rsidP="00104440">
            <m:oMathPara>
              <m:oMath>
                <m:sSub>
                  <m:sSubPr>
                    <m:ctrlPr>
                      <w:rPr>
                        <w:rFonts w:ascii="Cambria Math" w:hAnsi="Cambria Math"/>
                      </w:rPr>
                    </m:ctrlPr>
                  </m:sSubPr>
                  <m:e>
                    <m:r>
                      <w:rPr>
                        <w:rFonts w:ascii="Cambria Math" w:hAnsi="Cambria Math"/>
                      </w:rPr>
                      <m:t>v</m:t>
                    </m:r>
                  </m:e>
                  <m:sub>
                    <m:r>
                      <w:rPr>
                        <w:rFonts w:ascii="Cambria Math" w:hAnsi="Cambria Math"/>
                      </w:rPr>
                      <m:t>err</m:t>
                    </m:r>
                  </m:sub>
                </m:sSub>
              </m:oMath>
            </m:oMathPara>
          </w:p>
        </w:tc>
        <w:tc>
          <w:tcPr>
            <w:tcW w:w="5127" w:type="dxa"/>
          </w:tcPr>
          <w:p w14:paraId="5297AF66" w14:textId="2CEA2F0F" w:rsidR="00AD5D2F" w:rsidRPr="00F22BED" w:rsidRDefault="00AD5D2F" w:rsidP="00D63AD3">
            <w:pPr>
              <w:jc w:val="center"/>
            </w:pPr>
            <w:r w:rsidRPr="00F22BED">
              <w:t>Velocity error</w:t>
            </w:r>
          </w:p>
        </w:tc>
      </w:tr>
      <w:tr w:rsidR="00AD5D2F" w:rsidRPr="00F22BED" w14:paraId="25C1D8C3" w14:textId="77777777" w:rsidTr="00D63AD3">
        <w:trPr>
          <w:trHeight w:val="20"/>
        </w:trPr>
        <w:tc>
          <w:tcPr>
            <w:tcW w:w="20" w:type="dxa"/>
          </w:tcPr>
          <w:p w14:paraId="0749092B" w14:textId="1C550CE2" w:rsidR="00AD5D2F" w:rsidRPr="00F22BED" w:rsidRDefault="00F51420" w:rsidP="00104440">
            <m:oMathPara>
              <m:oMath>
                <m:sSub>
                  <m:sSubPr>
                    <m:ctrlPr>
                      <w:rPr>
                        <w:rFonts w:ascii="Cambria Math" w:hAnsi="Cambria Math"/>
                      </w:rPr>
                    </m:ctrlPr>
                  </m:sSubPr>
                  <m:e>
                    <m:r>
                      <w:rPr>
                        <w:rFonts w:ascii="Cambria Math" w:hAnsi="Cambria Math"/>
                      </w:rPr>
                      <m:t>v</m:t>
                    </m:r>
                  </m:e>
                  <m:sub>
                    <m:r>
                      <w:rPr>
                        <w:rFonts w:ascii="Cambria Math" w:hAnsi="Cambria Math"/>
                      </w:rPr>
                      <m:t>nom</m:t>
                    </m:r>
                  </m:sub>
                </m:sSub>
              </m:oMath>
            </m:oMathPara>
          </w:p>
        </w:tc>
        <w:tc>
          <w:tcPr>
            <w:tcW w:w="5127" w:type="dxa"/>
          </w:tcPr>
          <w:p w14:paraId="17F17929" w14:textId="2F1C12BD" w:rsidR="00AD5D2F" w:rsidRPr="00F22BED" w:rsidRDefault="00AD5D2F" w:rsidP="00D63AD3">
            <w:pPr>
              <w:jc w:val="center"/>
            </w:pPr>
            <w:r w:rsidRPr="00F22BED">
              <w:t>Nominal velocity</w:t>
            </w:r>
          </w:p>
        </w:tc>
      </w:tr>
      <w:tr w:rsidR="00AD5D2F" w:rsidRPr="00F22BED" w14:paraId="2A051547" w14:textId="77777777" w:rsidTr="00D63AD3">
        <w:trPr>
          <w:trHeight w:val="20"/>
        </w:trPr>
        <w:tc>
          <w:tcPr>
            <w:tcW w:w="20" w:type="dxa"/>
          </w:tcPr>
          <w:p w14:paraId="18A57387" w14:textId="3481CE2F" w:rsidR="00AD5D2F" w:rsidRPr="00F22BED" w:rsidRDefault="00F51420" w:rsidP="00104440">
            <m:oMathPara>
              <m:oMath>
                <m:sSub>
                  <m:sSubPr>
                    <m:ctrlPr>
                      <w:rPr>
                        <w:rFonts w:ascii="Cambria Math" w:hAnsi="Cambria Math"/>
                      </w:rPr>
                    </m:ctrlPr>
                  </m:sSubPr>
                  <m:e>
                    <m:r>
                      <w:rPr>
                        <w:rFonts w:ascii="Cambria Math" w:hAnsi="Cambria Math"/>
                      </w:rPr>
                      <m:t>ω</m:t>
                    </m:r>
                  </m:e>
                  <m:sub>
                    <m:r>
                      <w:rPr>
                        <w:rFonts w:ascii="Cambria Math" w:hAnsi="Cambria Math"/>
                      </w:rPr>
                      <m:t>diff</m:t>
                    </m:r>
                    <m:r>
                      <m:rPr>
                        <m:sty m:val="p"/>
                      </m:rPr>
                      <w:rPr>
                        <w:rFonts w:ascii="Cambria Math" w:hAnsi="Cambria Math"/>
                      </w:rPr>
                      <m:t xml:space="preserve">   </m:t>
                    </m:r>
                  </m:sub>
                </m:sSub>
              </m:oMath>
            </m:oMathPara>
          </w:p>
        </w:tc>
        <w:tc>
          <w:tcPr>
            <w:tcW w:w="5127" w:type="dxa"/>
          </w:tcPr>
          <w:p w14:paraId="1E4DCED9" w14:textId="3910E843" w:rsidR="00AD5D2F" w:rsidRPr="00F22BED" w:rsidRDefault="00AD5D2F" w:rsidP="00D63AD3">
            <w:pPr>
              <w:jc w:val="center"/>
            </w:pPr>
            <w:r w:rsidRPr="00F22BED">
              <w:t>Non-linear inverter natural frequency</w:t>
            </w:r>
          </w:p>
        </w:tc>
      </w:tr>
      <w:tr w:rsidR="00AD5D2F" w:rsidRPr="00F22BED" w14:paraId="4D4A5E00" w14:textId="77777777" w:rsidTr="00D63AD3">
        <w:trPr>
          <w:trHeight w:val="20"/>
        </w:trPr>
        <w:tc>
          <w:tcPr>
            <w:tcW w:w="20" w:type="dxa"/>
          </w:tcPr>
          <w:p w14:paraId="200E1259" w14:textId="05DC06C2" w:rsidR="00AD5D2F" w:rsidRPr="00F22BED" w:rsidRDefault="00AD5D2F" w:rsidP="00104440">
            <m:oMathPara>
              <m:oMath>
                <m:r>
                  <w:rPr>
                    <w:rFonts w:ascii="Cambria Math" w:hAnsi="Cambria Math"/>
                  </w:rPr>
                  <m:t>A</m:t>
                </m:r>
              </m:oMath>
            </m:oMathPara>
          </w:p>
        </w:tc>
        <w:tc>
          <w:tcPr>
            <w:tcW w:w="5127" w:type="dxa"/>
          </w:tcPr>
          <w:p w14:paraId="56E293BB" w14:textId="58AB13E7" w:rsidR="00AD5D2F" w:rsidRPr="00F22BED" w:rsidRDefault="00AD5D2F" w:rsidP="00D63AD3">
            <w:pPr>
              <w:jc w:val="center"/>
            </w:pPr>
            <w:r w:rsidRPr="00F22BED">
              <w:t>Piston Area</w:t>
            </w:r>
          </w:p>
        </w:tc>
      </w:tr>
      <w:tr w:rsidR="00AD5D2F" w:rsidRPr="00F22BED" w14:paraId="7B866C52" w14:textId="77777777" w:rsidTr="00D63AD3">
        <w:trPr>
          <w:trHeight w:val="20"/>
        </w:trPr>
        <w:tc>
          <w:tcPr>
            <w:tcW w:w="20" w:type="dxa"/>
          </w:tcPr>
          <w:p w14:paraId="39050383" w14:textId="2FBF5557" w:rsidR="00AD5D2F" w:rsidRPr="00F22BED" w:rsidRDefault="00AD5D2F" w:rsidP="00104440">
            <m:oMathPara>
              <m:oMath>
                <m:r>
                  <w:rPr>
                    <w:rFonts w:ascii="Cambria Math" w:hAnsi="Cambria Math"/>
                  </w:rPr>
                  <m:t>B</m:t>
                </m:r>
              </m:oMath>
            </m:oMathPara>
          </w:p>
        </w:tc>
        <w:tc>
          <w:tcPr>
            <w:tcW w:w="5127" w:type="dxa"/>
          </w:tcPr>
          <w:p w14:paraId="10648672" w14:textId="1F0C2E6B" w:rsidR="00AD5D2F" w:rsidRPr="00F22BED" w:rsidRDefault="00AD5D2F" w:rsidP="00D63AD3">
            <w:pPr>
              <w:jc w:val="center"/>
            </w:pPr>
            <w:r w:rsidRPr="00F22BED">
              <w:t>Magnetic flux density</w:t>
            </w:r>
          </w:p>
        </w:tc>
      </w:tr>
      <w:tr w:rsidR="00AD5D2F" w:rsidRPr="00F22BED" w14:paraId="29966169" w14:textId="77777777" w:rsidTr="00D63AD3">
        <w:trPr>
          <w:trHeight w:val="20"/>
        </w:trPr>
        <w:tc>
          <w:tcPr>
            <w:tcW w:w="20" w:type="dxa"/>
          </w:tcPr>
          <w:p w14:paraId="6EF68CBB" w14:textId="5A39C39E" w:rsidR="00AD5D2F" w:rsidRPr="00F22BED" w:rsidRDefault="00AD5D2F" w:rsidP="00104440">
            <m:oMathPara>
              <m:oMath>
                <m:r>
                  <w:rPr>
                    <w:rFonts w:ascii="Cambria Math" w:hAnsi="Cambria Math"/>
                  </w:rPr>
                  <m:t>R</m:t>
                </m:r>
              </m:oMath>
            </m:oMathPara>
          </w:p>
        </w:tc>
        <w:tc>
          <w:tcPr>
            <w:tcW w:w="5127" w:type="dxa"/>
          </w:tcPr>
          <w:p w14:paraId="0381E763" w14:textId="315D86CE" w:rsidR="00AD5D2F" w:rsidRPr="00F22BED" w:rsidRDefault="00AD5D2F" w:rsidP="00D63AD3">
            <w:pPr>
              <w:jc w:val="center"/>
            </w:pPr>
            <w:r w:rsidRPr="00F22BED">
              <w:t>Ideal gas constant</w:t>
            </w:r>
          </w:p>
        </w:tc>
      </w:tr>
      <w:tr w:rsidR="00AD5D2F" w:rsidRPr="00F22BED" w14:paraId="3081364E" w14:textId="77777777" w:rsidTr="00D63AD3">
        <w:trPr>
          <w:trHeight w:val="20"/>
        </w:trPr>
        <w:tc>
          <w:tcPr>
            <w:tcW w:w="20" w:type="dxa"/>
          </w:tcPr>
          <w:p w14:paraId="0923C593" w14:textId="75127C81" w:rsidR="00AD5D2F" w:rsidRPr="00F22BED" w:rsidRDefault="00DD57B5" w:rsidP="00104440">
            <m:oMathPara>
              <m:oMath>
                <m:r>
                  <w:rPr>
                    <w:rFonts w:ascii="Cambria Math" w:hAnsi="Cambria Math"/>
                  </w:rPr>
                  <m:t>M</m:t>
                </m:r>
              </m:oMath>
            </m:oMathPara>
          </w:p>
        </w:tc>
        <w:tc>
          <w:tcPr>
            <w:tcW w:w="5127" w:type="dxa"/>
          </w:tcPr>
          <w:p w14:paraId="3C5F565E" w14:textId="6C094EB2" w:rsidR="00AD5D2F" w:rsidRPr="00F22BED" w:rsidRDefault="00AD5D2F" w:rsidP="00D63AD3">
            <w:pPr>
              <w:jc w:val="center"/>
            </w:pPr>
            <w:r w:rsidRPr="00F22BED">
              <w:t>Mover mass</w:t>
            </w:r>
          </w:p>
        </w:tc>
      </w:tr>
      <w:tr w:rsidR="00AD5D2F" w:rsidRPr="00F22BED" w14:paraId="663E900C" w14:textId="77777777" w:rsidTr="00D63AD3">
        <w:trPr>
          <w:trHeight w:val="20"/>
        </w:trPr>
        <w:tc>
          <w:tcPr>
            <w:tcW w:w="20" w:type="dxa"/>
          </w:tcPr>
          <w:p w14:paraId="680D263A" w14:textId="5875AFBF" w:rsidR="00AD5D2F" w:rsidRPr="00F22BED" w:rsidRDefault="00AD5D2F" w:rsidP="00104440">
            <m:oMathPara>
              <m:oMath>
                <m:r>
                  <w:rPr>
                    <w:rFonts w:ascii="Cambria Math" w:hAnsi="Cambria Math"/>
                  </w:rPr>
                  <m:t>γ</m:t>
                </m:r>
              </m:oMath>
            </m:oMathPara>
          </w:p>
        </w:tc>
        <w:tc>
          <w:tcPr>
            <w:tcW w:w="5127" w:type="dxa"/>
          </w:tcPr>
          <w:p w14:paraId="5B805B61" w14:textId="3E1286D8" w:rsidR="00AD5D2F" w:rsidRPr="00F22BED" w:rsidRDefault="00AD5D2F" w:rsidP="00D63AD3">
            <w:pPr>
              <w:jc w:val="center"/>
            </w:pPr>
            <w:r w:rsidRPr="00F22BED">
              <w:t>Adiabatic constant</w:t>
            </w:r>
          </w:p>
        </w:tc>
      </w:tr>
      <w:tr w:rsidR="00AD5D2F" w:rsidRPr="00F22BED" w14:paraId="3C3E6719" w14:textId="77777777" w:rsidTr="00D63AD3">
        <w:trPr>
          <w:trHeight w:val="20"/>
        </w:trPr>
        <w:tc>
          <w:tcPr>
            <w:tcW w:w="20" w:type="dxa"/>
          </w:tcPr>
          <w:p w14:paraId="09290736" w14:textId="08BE7E5C" w:rsidR="00AD5D2F" w:rsidRPr="00F22BED" w:rsidRDefault="00AD5D2F" w:rsidP="00104440">
            <m:oMathPara>
              <m:oMath>
                <m:r>
                  <w:rPr>
                    <w:rFonts w:ascii="Cambria Math" w:hAnsi="Cambria Math"/>
                  </w:rPr>
                  <m:t>ρ</m:t>
                </m:r>
              </m:oMath>
            </m:oMathPara>
          </w:p>
        </w:tc>
        <w:tc>
          <w:tcPr>
            <w:tcW w:w="5127" w:type="dxa"/>
          </w:tcPr>
          <w:p w14:paraId="060656D9" w14:textId="67CBE3D5" w:rsidR="00AD5D2F" w:rsidRPr="00F22BED" w:rsidRDefault="00AD5D2F" w:rsidP="00D63AD3">
            <w:pPr>
              <w:jc w:val="center"/>
            </w:pPr>
            <w:r w:rsidRPr="00F22BED">
              <w:t>Current density</w:t>
            </w:r>
          </w:p>
        </w:tc>
      </w:tr>
      <w:tr w:rsidR="00AD5D2F" w:rsidRPr="00F22BED" w14:paraId="696CA9FB" w14:textId="77777777" w:rsidTr="00D63AD3">
        <w:trPr>
          <w:trHeight w:val="20"/>
        </w:trPr>
        <w:tc>
          <w:tcPr>
            <w:tcW w:w="20" w:type="dxa"/>
          </w:tcPr>
          <w:p w14:paraId="410600A0" w14:textId="62E1B957" w:rsidR="00AD5D2F" w:rsidRPr="00F22BED" w:rsidRDefault="00AD5D2F" w:rsidP="00104440">
            <m:oMathPara>
              <m:oMath>
                <m:r>
                  <w:rPr>
                    <w:rFonts w:ascii="Cambria Math" w:hAnsi="Cambria Math"/>
                  </w:rPr>
                  <m:t>ψ</m:t>
                </m:r>
              </m:oMath>
            </m:oMathPara>
          </w:p>
        </w:tc>
        <w:tc>
          <w:tcPr>
            <w:tcW w:w="5127" w:type="dxa"/>
          </w:tcPr>
          <w:p w14:paraId="1E52CC19" w14:textId="06D20D83" w:rsidR="00AD5D2F" w:rsidRPr="00F22BED" w:rsidRDefault="00AD5D2F" w:rsidP="00D63AD3">
            <w:pPr>
              <w:jc w:val="center"/>
            </w:pPr>
            <w:r w:rsidRPr="00F22BED">
              <w:t>Magnetic flux</w:t>
            </w:r>
          </w:p>
        </w:tc>
      </w:tr>
      <w:tr w:rsidR="00AD5D2F" w:rsidRPr="00F22BED" w14:paraId="1FA3669C" w14:textId="77777777" w:rsidTr="00D63AD3">
        <w:trPr>
          <w:trHeight w:val="20"/>
        </w:trPr>
        <w:tc>
          <w:tcPr>
            <w:tcW w:w="20" w:type="dxa"/>
          </w:tcPr>
          <w:p w14:paraId="08C1E64B" w14:textId="1D14A76C" w:rsidR="00AD5D2F" w:rsidRPr="00F22BED" w:rsidRDefault="00AD5D2F" w:rsidP="00104440">
            <m:oMathPara>
              <m:oMath>
                <m:r>
                  <w:rPr>
                    <w:rFonts w:ascii="Cambria Math" w:hAnsi="Cambria Math"/>
                  </w:rPr>
                  <m:t>ω</m:t>
                </m:r>
              </m:oMath>
            </m:oMathPara>
          </w:p>
        </w:tc>
        <w:tc>
          <w:tcPr>
            <w:tcW w:w="5127" w:type="dxa"/>
          </w:tcPr>
          <w:p w14:paraId="11AC7223" w14:textId="435D1C74" w:rsidR="00AD5D2F" w:rsidRPr="00F22BED" w:rsidRDefault="00AD5D2F" w:rsidP="00D63AD3">
            <w:pPr>
              <w:jc w:val="center"/>
            </w:pPr>
            <w:r w:rsidRPr="00F22BED">
              <w:t>Angular frequency</w:t>
            </w:r>
          </w:p>
        </w:tc>
      </w:tr>
      <w:tr w:rsidR="00AD5D2F" w:rsidRPr="00F22BED" w14:paraId="4B494932" w14:textId="77777777" w:rsidTr="00D63AD3">
        <w:trPr>
          <w:trHeight w:val="20"/>
        </w:trPr>
        <w:tc>
          <w:tcPr>
            <w:tcW w:w="20" w:type="dxa"/>
          </w:tcPr>
          <w:p w14:paraId="30B91AFC" w14:textId="3C679A60" w:rsidR="00AD5D2F" w:rsidRPr="00F22BED" w:rsidRDefault="00F51420" w:rsidP="00104440">
            <m:oMathPara>
              <m:oMath>
                <m:sSub>
                  <m:sSubPr>
                    <m:ctrlPr>
                      <w:rPr>
                        <w:rFonts w:ascii="Cambria Math" w:hAnsi="Cambria Math"/>
                      </w:rPr>
                    </m:ctrlPr>
                  </m:sSubPr>
                  <m:e>
                    <m:r>
                      <w:rPr>
                        <w:rFonts w:ascii="Cambria Math" w:hAnsi="Cambria Math"/>
                      </w:rPr>
                      <m:t>W</m:t>
                    </m:r>
                  </m:e>
                  <m:sub>
                    <m:r>
                      <w:rPr>
                        <w:rFonts w:ascii="Cambria Math" w:hAnsi="Cambria Math"/>
                      </w:rPr>
                      <m:t>c</m:t>
                    </m:r>
                  </m:sub>
                </m:sSub>
              </m:oMath>
            </m:oMathPara>
          </w:p>
        </w:tc>
        <w:tc>
          <w:tcPr>
            <w:tcW w:w="5127" w:type="dxa"/>
          </w:tcPr>
          <w:p w14:paraId="484CF469" w14:textId="66195B04" w:rsidR="00AD5D2F" w:rsidRPr="00F22BED" w:rsidRDefault="001E69C4" w:rsidP="00D63AD3">
            <w:pPr>
              <w:jc w:val="center"/>
            </w:pPr>
            <w:r w:rsidRPr="00F22BED">
              <w:t>Work done by/on air fuel mixture</w:t>
            </w:r>
          </w:p>
        </w:tc>
      </w:tr>
      <w:tr w:rsidR="001E69C4" w:rsidRPr="00F22BED" w14:paraId="0C6483CA" w14:textId="77777777" w:rsidTr="00D63AD3">
        <w:trPr>
          <w:trHeight w:val="20"/>
        </w:trPr>
        <w:tc>
          <w:tcPr>
            <w:tcW w:w="20" w:type="dxa"/>
          </w:tcPr>
          <w:p w14:paraId="0B9AE24A" w14:textId="6D9A1AEE" w:rsidR="001E69C4" w:rsidRPr="00F22BED" w:rsidRDefault="00F51420" w:rsidP="00104440">
            <m:oMathPara>
              <m:oMath>
                <m:sSub>
                  <m:sSubPr>
                    <m:ctrlPr>
                      <w:rPr>
                        <w:rFonts w:ascii="Cambria Math" w:hAnsi="Cambria Math"/>
                      </w:rPr>
                    </m:ctrlPr>
                  </m:sSubPr>
                  <m:e>
                    <m:r>
                      <w:rPr>
                        <w:rFonts w:ascii="Cambria Math" w:hAnsi="Cambria Math"/>
                      </w:rPr>
                      <m:t>W</m:t>
                    </m:r>
                  </m:e>
                  <m:sub>
                    <m:r>
                      <w:rPr>
                        <w:rFonts w:ascii="Cambria Math" w:hAnsi="Cambria Math"/>
                      </w:rPr>
                      <m:t>rd</m:t>
                    </m:r>
                  </m:sub>
                </m:sSub>
              </m:oMath>
            </m:oMathPara>
          </w:p>
        </w:tc>
        <w:tc>
          <w:tcPr>
            <w:tcW w:w="5127" w:type="dxa"/>
          </w:tcPr>
          <w:p w14:paraId="4FE7D85F" w14:textId="75C5903A" w:rsidR="001E69C4" w:rsidRPr="00F22BED" w:rsidRDefault="001E69C4" w:rsidP="00D63AD3">
            <w:pPr>
              <w:jc w:val="center"/>
            </w:pPr>
            <w:r w:rsidRPr="00F22BED">
              <w:t>Work done by/on rebound device</w:t>
            </w:r>
          </w:p>
        </w:tc>
      </w:tr>
      <w:tr w:rsidR="000E09E7" w:rsidRPr="00F22BED" w14:paraId="251618FA" w14:textId="77777777" w:rsidTr="00D63AD3">
        <w:trPr>
          <w:trHeight w:val="20"/>
        </w:trPr>
        <w:tc>
          <w:tcPr>
            <w:tcW w:w="20" w:type="dxa"/>
          </w:tcPr>
          <w:p w14:paraId="01E4A008" w14:textId="5C97449F" w:rsidR="000E09E7" w:rsidRPr="00F22BED" w:rsidRDefault="000E09E7" w:rsidP="00104440">
            <m:oMathPara>
              <m:oMath>
                <m:r>
                  <w:rPr>
                    <w:rFonts w:ascii="Cambria Math" w:hAnsi="Cambria Math"/>
                  </w:rPr>
                  <m:t>L</m:t>
                </m:r>
              </m:oMath>
            </m:oMathPara>
          </w:p>
        </w:tc>
        <w:tc>
          <w:tcPr>
            <w:tcW w:w="5127" w:type="dxa"/>
          </w:tcPr>
          <w:p w14:paraId="3ADC00C3" w14:textId="373AF0DD" w:rsidR="000E09E7" w:rsidRPr="00F22BED" w:rsidRDefault="000E09E7" w:rsidP="00D63AD3">
            <w:pPr>
              <w:jc w:val="center"/>
            </w:pPr>
            <w:r w:rsidRPr="00F22BED">
              <w:t>Length of conductor within flux field</w:t>
            </w:r>
          </w:p>
        </w:tc>
      </w:tr>
      <w:tr w:rsidR="00931E15" w:rsidRPr="00F22BED" w14:paraId="420F7193" w14:textId="77777777" w:rsidTr="00D63AD3">
        <w:trPr>
          <w:trHeight w:val="20"/>
        </w:trPr>
        <w:tc>
          <w:tcPr>
            <w:tcW w:w="20" w:type="dxa"/>
          </w:tcPr>
          <w:p w14:paraId="0FE6EBCE" w14:textId="5222396E" w:rsidR="00931E15" w:rsidRPr="00F22BED" w:rsidRDefault="000E09E7" w:rsidP="00104440">
            <m:oMathPara>
              <m:oMath>
                <m:r>
                  <w:rPr>
                    <w:rFonts w:ascii="Cambria Math" w:hAnsi="Cambria Math"/>
                  </w:rPr>
                  <w:lastRenderedPageBreak/>
                  <m:t>g</m:t>
                </m:r>
              </m:oMath>
            </m:oMathPara>
          </w:p>
        </w:tc>
        <w:tc>
          <w:tcPr>
            <w:tcW w:w="5127" w:type="dxa"/>
          </w:tcPr>
          <w:p w14:paraId="28F109BD" w14:textId="6B37286C" w:rsidR="000E09E7" w:rsidRPr="00F22BED" w:rsidRDefault="000E09E7" w:rsidP="00D63AD3">
            <w:pPr>
              <w:jc w:val="center"/>
            </w:pPr>
            <w:r w:rsidRPr="00F22BED">
              <w:t>Acceleration due to gravity</w:t>
            </w:r>
          </w:p>
        </w:tc>
      </w:tr>
      <w:tr w:rsidR="001E69C4" w:rsidRPr="00F22BED" w14:paraId="3E81DA9C" w14:textId="77777777" w:rsidTr="00D63AD3">
        <w:trPr>
          <w:trHeight w:val="20"/>
        </w:trPr>
        <w:tc>
          <w:tcPr>
            <w:tcW w:w="20" w:type="dxa"/>
          </w:tcPr>
          <w:p w14:paraId="089D3EAA" w14:textId="067E8D7E" w:rsidR="001E69C4" w:rsidRPr="00F22BED" w:rsidRDefault="00F51420" w:rsidP="00104440">
            <m:oMathPara>
              <m:oMath>
                <m:sSub>
                  <m:sSubPr>
                    <m:ctrlPr>
                      <w:rPr>
                        <w:rFonts w:ascii="Cambria Math" w:hAnsi="Cambria Math"/>
                        <w:color w:val="595959" w:themeColor="text1" w:themeTint="A6"/>
                      </w:rPr>
                    </m:ctrlPr>
                  </m:sSubPr>
                  <m:e>
                    <m:r>
                      <w:rPr>
                        <w:rFonts w:ascii="Cambria Math" w:hAnsi="Cambria Math"/>
                      </w:rPr>
                      <m:t>F</m:t>
                    </m:r>
                  </m:e>
                  <m:sub>
                    <m:r>
                      <w:rPr>
                        <w:rFonts w:ascii="Cambria Math" w:hAnsi="Cambria Math"/>
                      </w:rPr>
                      <m:t>sp</m:t>
                    </m:r>
                  </m:sub>
                </m:sSub>
              </m:oMath>
            </m:oMathPara>
          </w:p>
        </w:tc>
        <w:tc>
          <w:tcPr>
            <w:tcW w:w="5127" w:type="dxa"/>
          </w:tcPr>
          <w:p w14:paraId="1379B0D7" w14:textId="3E16A4C8" w:rsidR="001E69C4" w:rsidRPr="00F22BED" w:rsidRDefault="00A269C0" w:rsidP="00D63AD3">
            <w:pPr>
              <w:jc w:val="center"/>
            </w:pPr>
            <w:r w:rsidRPr="00F22BED">
              <w:t>Spring force</w:t>
            </w:r>
          </w:p>
        </w:tc>
      </w:tr>
      <w:tr w:rsidR="00A269C0" w:rsidRPr="00F22BED" w14:paraId="54148863" w14:textId="77777777" w:rsidTr="00D63AD3">
        <w:trPr>
          <w:trHeight w:val="20"/>
        </w:trPr>
        <w:tc>
          <w:tcPr>
            <w:tcW w:w="20" w:type="dxa"/>
          </w:tcPr>
          <w:p w14:paraId="612E775D" w14:textId="2ED26DF0" w:rsidR="00A269C0" w:rsidRPr="00F22BED" w:rsidRDefault="00F51420" w:rsidP="00104440">
            <m:oMathPara>
              <m:oMath>
                <m:sSub>
                  <m:sSubPr>
                    <m:ctrlPr>
                      <w:rPr>
                        <w:rFonts w:ascii="Cambria Math" w:hAnsi="Cambria Math"/>
                      </w:rPr>
                    </m:ctrlPr>
                  </m:sSubPr>
                  <m:e>
                    <m:r>
                      <w:rPr>
                        <w:rFonts w:ascii="Cambria Math" w:hAnsi="Cambria Math"/>
                      </w:rPr>
                      <m:t>F</m:t>
                    </m:r>
                  </m:e>
                  <m:sub>
                    <m:r>
                      <w:rPr>
                        <w:rFonts w:ascii="Cambria Math" w:hAnsi="Cambria Math"/>
                      </w:rPr>
                      <m:t>g</m:t>
                    </m:r>
                  </m:sub>
                </m:sSub>
              </m:oMath>
            </m:oMathPara>
          </w:p>
        </w:tc>
        <w:tc>
          <w:tcPr>
            <w:tcW w:w="5127" w:type="dxa"/>
          </w:tcPr>
          <w:p w14:paraId="4EA61230" w14:textId="05BC55B7" w:rsidR="00A269C0" w:rsidRPr="00F22BED" w:rsidRDefault="00A269C0" w:rsidP="00D63AD3">
            <w:pPr>
              <w:jc w:val="center"/>
            </w:pPr>
            <w:r w:rsidRPr="00F22BED">
              <w:t>Force due to gravity</w:t>
            </w:r>
          </w:p>
        </w:tc>
      </w:tr>
      <w:tr w:rsidR="00A269C0" w:rsidRPr="00F22BED" w14:paraId="2A9757D4" w14:textId="77777777" w:rsidTr="00D63AD3">
        <w:trPr>
          <w:trHeight w:val="20"/>
        </w:trPr>
        <w:tc>
          <w:tcPr>
            <w:tcW w:w="20" w:type="dxa"/>
          </w:tcPr>
          <w:p w14:paraId="3572BB1D" w14:textId="795B4FDC" w:rsidR="00A269C0" w:rsidRPr="00F22BED" w:rsidRDefault="00F51420" w:rsidP="00104440">
            <m:oMathPara>
              <m:oMath>
                <m:sSub>
                  <m:sSubPr>
                    <m:ctrlPr>
                      <w:rPr>
                        <w:rFonts w:ascii="Cambria Math" w:hAnsi="Cambria Math"/>
                      </w:rPr>
                    </m:ctrlPr>
                  </m:sSubPr>
                  <m:e>
                    <m:r>
                      <w:rPr>
                        <w:rFonts w:ascii="Cambria Math" w:hAnsi="Cambria Math"/>
                      </w:rPr>
                      <m:t>F</m:t>
                    </m:r>
                  </m:e>
                  <m:sub>
                    <m:r>
                      <w:rPr>
                        <w:rFonts w:ascii="Cambria Math" w:hAnsi="Cambria Math"/>
                      </w:rPr>
                      <m:t>m</m:t>
                    </m:r>
                  </m:sub>
                </m:sSub>
              </m:oMath>
            </m:oMathPara>
          </w:p>
        </w:tc>
        <w:tc>
          <w:tcPr>
            <w:tcW w:w="5127" w:type="dxa"/>
          </w:tcPr>
          <w:p w14:paraId="0D810B33" w14:textId="253104C8" w:rsidR="00A269C0" w:rsidRPr="00F22BED" w:rsidRDefault="00A269C0" w:rsidP="00D63AD3">
            <w:pPr>
              <w:jc w:val="center"/>
            </w:pPr>
            <w:r w:rsidRPr="00F22BED">
              <w:t>Electromagnetic force</w:t>
            </w:r>
          </w:p>
        </w:tc>
      </w:tr>
      <w:tr w:rsidR="00A269C0" w:rsidRPr="00F22BED" w14:paraId="6F6F1CE6" w14:textId="77777777" w:rsidTr="00D63AD3">
        <w:trPr>
          <w:trHeight w:val="20"/>
        </w:trPr>
        <w:tc>
          <w:tcPr>
            <w:tcW w:w="20" w:type="dxa"/>
          </w:tcPr>
          <w:p w14:paraId="4D3528DA" w14:textId="04461BE6" w:rsidR="00A269C0" w:rsidRPr="00F22BED" w:rsidRDefault="00F51420" w:rsidP="00104440">
            <w:pPr>
              <w:rPr>
                <w:color w:val="595959" w:themeColor="text1" w:themeTint="A6"/>
              </w:rPr>
            </w:pPr>
            <m:oMathPara>
              <m:oMath>
                <m:sSub>
                  <m:sSubPr>
                    <m:ctrlPr>
                      <w:rPr>
                        <w:rFonts w:ascii="Cambria Math" w:hAnsi="Cambria Math"/>
                        <w:color w:val="595959" w:themeColor="text1" w:themeTint="A6"/>
                      </w:rPr>
                    </m:ctrlPr>
                  </m:sSubPr>
                  <m:e>
                    <m:r>
                      <w:rPr>
                        <w:rFonts w:ascii="Cambria Math" w:hAnsi="Cambria Math"/>
                      </w:rPr>
                      <m:t>F</m:t>
                    </m:r>
                  </m:e>
                  <m:sub>
                    <m:r>
                      <w:rPr>
                        <w:rFonts w:ascii="Cambria Math" w:hAnsi="Cambria Math"/>
                      </w:rPr>
                      <m:t>comb</m:t>
                    </m:r>
                  </m:sub>
                </m:sSub>
              </m:oMath>
            </m:oMathPara>
          </w:p>
        </w:tc>
        <w:tc>
          <w:tcPr>
            <w:tcW w:w="5127" w:type="dxa"/>
          </w:tcPr>
          <w:p w14:paraId="0B6CFE94" w14:textId="2ED546AA" w:rsidR="00A269C0" w:rsidRPr="00F22BED" w:rsidRDefault="00A269C0" w:rsidP="00D63AD3">
            <w:pPr>
              <w:jc w:val="center"/>
            </w:pPr>
            <w:r w:rsidRPr="00F22BED">
              <w:t>Force due to combustion</w:t>
            </w:r>
          </w:p>
        </w:tc>
      </w:tr>
      <w:tr w:rsidR="00A269C0" w:rsidRPr="00F22BED" w14:paraId="0F8BC7A3" w14:textId="77777777" w:rsidTr="00D63AD3">
        <w:trPr>
          <w:trHeight w:val="20"/>
        </w:trPr>
        <w:tc>
          <w:tcPr>
            <w:tcW w:w="20" w:type="dxa"/>
          </w:tcPr>
          <w:p w14:paraId="2BEA0400" w14:textId="669F782D" w:rsidR="00A269C0" w:rsidRPr="00F22BED" w:rsidRDefault="00F51420" w:rsidP="00104440">
            <w:pPr>
              <w:rPr>
                <w:color w:val="595959" w:themeColor="text1" w:themeTint="A6"/>
              </w:rPr>
            </w:pPr>
            <m:oMathPara>
              <m:oMath>
                <m:sSub>
                  <m:sSubPr>
                    <m:ctrlPr>
                      <w:rPr>
                        <w:rFonts w:ascii="Cambria Math" w:hAnsi="Cambria Math"/>
                        <w:color w:val="595959" w:themeColor="text1" w:themeTint="A6"/>
                      </w:rPr>
                    </m:ctrlPr>
                  </m:sSubPr>
                  <m:e>
                    <m:r>
                      <w:rPr>
                        <w:rFonts w:ascii="Cambria Math" w:hAnsi="Cambria Math"/>
                      </w:rPr>
                      <m:t>F</m:t>
                    </m:r>
                  </m:e>
                  <m:sub>
                    <m:r>
                      <w:rPr>
                        <w:rFonts w:ascii="Cambria Math" w:hAnsi="Cambria Math"/>
                      </w:rPr>
                      <m:t>mu</m:t>
                    </m:r>
                  </m:sub>
                </m:sSub>
              </m:oMath>
            </m:oMathPara>
          </w:p>
        </w:tc>
        <w:tc>
          <w:tcPr>
            <w:tcW w:w="5127" w:type="dxa"/>
          </w:tcPr>
          <w:p w14:paraId="4BA8387C" w14:textId="4704A2BA" w:rsidR="00A269C0" w:rsidRPr="00F22BED" w:rsidRDefault="00441522" w:rsidP="00D63AD3">
            <w:pPr>
              <w:jc w:val="center"/>
            </w:pPr>
            <w:r w:rsidRPr="00F22BED">
              <w:t>Total Frictional force</w:t>
            </w:r>
          </w:p>
        </w:tc>
      </w:tr>
      <w:tr w:rsidR="00441522" w:rsidRPr="00F22BED" w14:paraId="2744FC81" w14:textId="77777777" w:rsidTr="00D63AD3">
        <w:trPr>
          <w:trHeight w:val="20"/>
        </w:trPr>
        <w:tc>
          <w:tcPr>
            <w:tcW w:w="20" w:type="dxa"/>
          </w:tcPr>
          <w:p w14:paraId="1D035D34" w14:textId="6C63DD4E" w:rsidR="00441522" w:rsidRPr="00F22BED" w:rsidRDefault="00F51420" w:rsidP="00104440">
            <w:pPr>
              <w:rPr>
                <w:color w:val="595959" w:themeColor="text1" w:themeTint="A6"/>
              </w:rPr>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F</m:t>
                    </m:r>
                  </m:e>
                  <m:sub>
                    <m:r>
                      <w:rPr>
                        <w:rFonts w:ascii="Cambria Math" w:hAnsi="Cambria Math"/>
                      </w:rPr>
                      <m:t>c</m:t>
                    </m:r>
                  </m:sub>
                </m:sSub>
              </m:oMath>
            </m:oMathPara>
          </w:p>
        </w:tc>
        <w:tc>
          <w:tcPr>
            <w:tcW w:w="5127" w:type="dxa"/>
          </w:tcPr>
          <w:p w14:paraId="251B66D7" w14:textId="1053180E" w:rsidR="00441522" w:rsidRPr="00F22BED" w:rsidRDefault="00441522" w:rsidP="00D63AD3">
            <w:pPr>
              <w:jc w:val="center"/>
            </w:pPr>
            <w:r w:rsidRPr="00F22BED">
              <w:t>Kinetic friction force</w:t>
            </w:r>
          </w:p>
        </w:tc>
      </w:tr>
      <w:tr w:rsidR="00441522" w:rsidRPr="00F22BED" w14:paraId="5F5AB84C" w14:textId="77777777" w:rsidTr="00D63AD3">
        <w:trPr>
          <w:trHeight w:val="20"/>
        </w:trPr>
        <w:tc>
          <w:tcPr>
            <w:tcW w:w="20" w:type="dxa"/>
          </w:tcPr>
          <w:p w14:paraId="2FF1BB6B" w14:textId="264CB80C" w:rsidR="00441522" w:rsidRPr="00F22BED" w:rsidRDefault="00F51420" w:rsidP="00104440">
            <w:pPr>
              <w:rPr>
                <w:color w:val="595959" w:themeColor="text1" w:themeTint="A6"/>
              </w:rPr>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F</m:t>
                    </m:r>
                  </m:e>
                  <m:sub>
                    <m:r>
                      <w:rPr>
                        <w:rFonts w:ascii="Cambria Math" w:hAnsi="Cambria Math"/>
                      </w:rPr>
                      <m:t>cv</m:t>
                    </m:r>
                  </m:sub>
                </m:sSub>
              </m:oMath>
            </m:oMathPara>
          </w:p>
        </w:tc>
        <w:tc>
          <w:tcPr>
            <w:tcW w:w="5127" w:type="dxa"/>
          </w:tcPr>
          <w:p w14:paraId="67AFD3BC" w14:textId="5ECE780C" w:rsidR="00441522" w:rsidRPr="00F22BED" w:rsidRDefault="00441522" w:rsidP="00D63AD3">
            <w:pPr>
              <w:jc w:val="center"/>
            </w:pPr>
            <w:r w:rsidRPr="00F22BED">
              <w:t>Viscous friction force</w:t>
            </w:r>
          </w:p>
        </w:tc>
      </w:tr>
    </w:tbl>
    <w:p w14:paraId="446BCDB4" w14:textId="77777777" w:rsidR="0075031A" w:rsidRPr="00F22BED" w:rsidRDefault="0075031A" w:rsidP="00104440"/>
    <w:p w14:paraId="673511F8" w14:textId="77777777" w:rsidR="0075031A" w:rsidRPr="00F22BED" w:rsidRDefault="0075031A" w:rsidP="00104440"/>
    <w:p w14:paraId="7F92AA8C" w14:textId="77777777" w:rsidR="009D1041" w:rsidRPr="00F22BED" w:rsidRDefault="009D1041" w:rsidP="00104440"/>
    <w:p w14:paraId="4A6C93E3" w14:textId="77777777" w:rsidR="009D1041" w:rsidRPr="00F22BED" w:rsidRDefault="009D1041" w:rsidP="00104440"/>
    <w:p w14:paraId="32CB8AAD" w14:textId="77777777" w:rsidR="009D1041" w:rsidRPr="00F22BED" w:rsidRDefault="009D1041" w:rsidP="00104440"/>
    <w:p w14:paraId="544A3104" w14:textId="77777777" w:rsidR="009D1041" w:rsidRPr="00F22BED" w:rsidRDefault="009D1041" w:rsidP="00104440"/>
    <w:p w14:paraId="017A268C" w14:textId="0E0DA952" w:rsidR="009D1041" w:rsidRPr="00F22BED" w:rsidRDefault="009D1041" w:rsidP="00104440"/>
    <w:p w14:paraId="3D79A266" w14:textId="3DFB630C" w:rsidR="005F1563" w:rsidRDefault="005F1563" w:rsidP="00104440"/>
    <w:p w14:paraId="0EF19CE7" w14:textId="4422139A" w:rsidR="000205E7" w:rsidRDefault="000205E7" w:rsidP="00104440"/>
    <w:p w14:paraId="6A56E544" w14:textId="22A6583E" w:rsidR="00FF2DF7" w:rsidRDefault="00FF2DF7" w:rsidP="00104440"/>
    <w:p w14:paraId="629403A2" w14:textId="635C5822" w:rsidR="00FF2DF7" w:rsidRDefault="00FF2DF7" w:rsidP="00104440"/>
    <w:p w14:paraId="68ADFAF9" w14:textId="75820E80" w:rsidR="00FF2DF7" w:rsidRDefault="00FF2DF7" w:rsidP="00104440"/>
    <w:p w14:paraId="197341DC" w14:textId="75B2440C" w:rsidR="00FF2DF7" w:rsidRDefault="00FF2DF7" w:rsidP="00104440"/>
    <w:p w14:paraId="52E98A3A" w14:textId="6468B54D" w:rsidR="00FF2DF7" w:rsidRDefault="00FF2DF7" w:rsidP="00104440"/>
    <w:p w14:paraId="200029D6" w14:textId="77777777" w:rsidR="00FF2DF7" w:rsidRDefault="00FF2DF7" w:rsidP="00104440"/>
    <w:p w14:paraId="49BB0E83" w14:textId="77777777" w:rsidR="00A06AB6" w:rsidRPr="00A06AB6" w:rsidRDefault="00A06AB6" w:rsidP="00104440">
      <w:pPr>
        <w:pStyle w:val="Heading3"/>
      </w:pPr>
    </w:p>
    <w:p w14:paraId="43244A77" w14:textId="4EFD85EA" w:rsidR="00182C0C" w:rsidRPr="00F426F6" w:rsidRDefault="009D1041" w:rsidP="00167D9F">
      <w:pPr>
        <w:pStyle w:val="Heading1"/>
      </w:pPr>
      <w:bookmarkStart w:id="19" w:name="_Toc96984302"/>
      <w:bookmarkStart w:id="20" w:name="_Toc98113745"/>
      <w:r w:rsidRPr="00F426F6">
        <w:t>SECTION 1</w:t>
      </w:r>
      <w:r w:rsidR="00F426F6" w:rsidRPr="00F426F6">
        <w:t xml:space="preserve"> </w:t>
      </w:r>
      <w:r w:rsidRPr="00F426F6">
        <w:t>INTRODUCTIO</w:t>
      </w:r>
      <w:bookmarkEnd w:id="19"/>
      <w:r w:rsidR="00F426F6" w:rsidRPr="00F426F6">
        <w:t>N</w:t>
      </w:r>
      <w:bookmarkEnd w:id="20"/>
      <w:r w:rsidRPr="00F426F6">
        <w:t xml:space="preserve"> </w:t>
      </w:r>
    </w:p>
    <w:p w14:paraId="2CA09777" w14:textId="442DE1D3" w:rsidR="004E6799" w:rsidRPr="004E6799" w:rsidRDefault="00B30AFC" w:rsidP="004E6799">
      <w:pPr>
        <w:pStyle w:val="Heading2"/>
        <w:numPr>
          <w:ilvl w:val="1"/>
          <w:numId w:val="16"/>
        </w:numPr>
      </w:pPr>
      <w:bookmarkStart w:id="21" w:name="_Toc96979809"/>
      <w:bookmarkStart w:id="22" w:name="_Toc96984303"/>
      <w:bookmarkStart w:id="23" w:name="_Toc98113746"/>
      <w:r w:rsidRPr="00764AFC">
        <w:t>BACKGROUND</w:t>
      </w:r>
      <w:r w:rsidRPr="00F22BED">
        <w:t>.</w:t>
      </w:r>
      <w:bookmarkEnd w:id="21"/>
      <w:bookmarkEnd w:id="22"/>
      <w:bookmarkEnd w:id="23"/>
      <w:r w:rsidRPr="00F22BED">
        <w:t xml:space="preserve"> </w:t>
      </w:r>
    </w:p>
    <w:p w14:paraId="5C5778BF" w14:textId="3400BCDD" w:rsidR="00104124" w:rsidRDefault="00B30AFC" w:rsidP="004E6799">
      <w:pPr>
        <w:pStyle w:val="StyleAfter12pt"/>
        <w:spacing w:after="120"/>
      </w:pPr>
      <w:r w:rsidRPr="00F22BED">
        <w:t>With increasing environmental concern</w:t>
      </w:r>
      <w:r w:rsidR="00D27017" w:rsidRPr="00F22BED">
        <w:t>s</w:t>
      </w:r>
      <w:r w:rsidRPr="00F22BED">
        <w:t xml:space="preserve"> about CO</w:t>
      </w:r>
      <w:r w:rsidRPr="00F22BED">
        <w:rPr>
          <w:vertAlign w:val="subscript"/>
        </w:rPr>
        <w:t xml:space="preserve">2 </w:t>
      </w:r>
      <w:r w:rsidRPr="00F22BED">
        <w:t xml:space="preserve">emission, much of the research in the automotive industry is being done on environmental-friendly, fuel-efficient engine design. Although </w:t>
      </w:r>
      <w:r w:rsidR="009416FD" w:rsidRPr="00F22BED">
        <w:t>e</w:t>
      </w:r>
      <w:r w:rsidRPr="00F22BED">
        <w:t xml:space="preserve">lectric engines are considered as primary alternatives to fossil fuel </w:t>
      </w:r>
      <w:r w:rsidR="004E505E" w:rsidRPr="00F22BED">
        <w:t>internal combustion</w:t>
      </w:r>
      <w:r w:rsidRPr="00F22BED">
        <w:t xml:space="preserve"> engine, due to limitations in</w:t>
      </w:r>
      <w:r w:rsidR="000E03F0" w:rsidRPr="00F22BED">
        <w:t xml:space="preserve"> the</w:t>
      </w:r>
      <w:r w:rsidR="00E90109" w:rsidRPr="00F22BED">
        <w:t xml:space="preserve"> current</w:t>
      </w:r>
      <w:r w:rsidRPr="00F22BED">
        <w:t xml:space="preserve"> battery technology and time to market constraints to accommodate such a radical change in technology, the automotive industry is devoting much attention to hybrid engines. Free </w:t>
      </w:r>
      <w:r w:rsidR="00104124" w:rsidRPr="00F22BED">
        <w:t>P</w:t>
      </w:r>
      <w:r w:rsidRPr="00F22BED">
        <w:t>iston Engines</w:t>
      </w:r>
      <w:r w:rsidR="00D27017" w:rsidRPr="00F22BED">
        <w:t xml:space="preserve"> (FPEs)</w:t>
      </w:r>
      <w:r w:rsidRPr="00F22BED">
        <w:t xml:space="preserve"> are </w:t>
      </w:r>
      <w:proofErr w:type="spellStart"/>
      <w:r w:rsidRPr="00F22BED">
        <w:t>crankless</w:t>
      </w:r>
      <w:proofErr w:type="spellEnd"/>
      <w:r w:rsidR="00ED2428" w:rsidRPr="00F22BED">
        <w:t xml:space="preserve"> Internal Combustion Engines</w:t>
      </w:r>
      <w:r w:rsidR="000E03F0" w:rsidRPr="00F22BED">
        <w:t xml:space="preserve"> </w:t>
      </w:r>
      <w:r w:rsidR="00ED2428" w:rsidRPr="00F22BED">
        <w:t>(ICE)</w:t>
      </w:r>
      <w:r w:rsidRPr="00F22BED">
        <w:t xml:space="preserve"> which </w:t>
      </w:r>
      <w:r w:rsidR="004E505E" w:rsidRPr="00F22BED">
        <w:t>can be</w:t>
      </w:r>
      <w:r w:rsidRPr="00F22BED">
        <w:t xml:space="preserve"> used as range extenders in electric vehicles. The history of development of</w:t>
      </w:r>
      <w:r w:rsidR="00496A75" w:rsidRPr="00F22BED">
        <w:t xml:space="preserve"> FPEs</w:t>
      </w:r>
      <w:r w:rsidRPr="00F22BED">
        <w:t xml:space="preserve">, their </w:t>
      </w:r>
      <w:r w:rsidR="00FB1924" w:rsidRPr="00F22BED">
        <w:t>present</w:t>
      </w:r>
      <w:r w:rsidRPr="00F22BED">
        <w:t xml:space="preserve"> application</w:t>
      </w:r>
      <w:r w:rsidR="00D812D7" w:rsidRPr="00F22BED">
        <w:t>s</w:t>
      </w:r>
      <w:r w:rsidRPr="00F22BED">
        <w:t xml:space="preserve"> and the potential of</w:t>
      </w:r>
      <w:r w:rsidR="00496A75" w:rsidRPr="00F22BED">
        <w:t xml:space="preserve"> FPE </w:t>
      </w:r>
      <w:r w:rsidRPr="00F22BED">
        <w:t xml:space="preserve">design to serve as an alternative to the conventional technology are surveyed in [1]. The first </w:t>
      </w:r>
      <w:r w:rsidR="00E3775D" w:rsidRPr="00F22BED">
        <w:t>FPE</w:t>
      </w:r>
      <w:r w:rsidRPr="00F22BED">
        <w:t xml:space="preserve"> was developed by R.P. Pescara in 1928. The original engine was developed as</w:t>
      </w:r>
      <w:r w:rsidR="008A2580" w:rsidRPr="00F22BED">
        <w:t xml:space="preserve"> a</w:t>
      </w:r>
      <w:r w:rsidRPr="00F22BED">
        <w:t xml:space="preserve"> single cylinder air compressor</w:t>
      </w:r>
      <w:r w:rsidR="000B7A90">
        <w:t>. S</w:t>
      </w:r>
      <w:r w:rsidRPr="00F22BED">
        <w:t xml:space="preserve">ince </w:t>
      </w:r>
      <w:proofErr w:type="gramStart"/>
      <w:r w:rsidRPr="00F22BED">
        <w:t>then</w:t>
      </w:r>
      <w:proofErr w:type="gramEnd"/>
      <w:r w:rsidRPr="00F22BED">
        <w:t xml:space="preserve"> various configuration</w:t>
      </w:r>
      <w:r w:rsidR="009416FD" w:rsidRPr="00F22BED">
        <w:t>s</w:t>
      </w:r>
      <w:r w:rsidRPr="00F22BED">
        <w:t xml:space="preserve"> of </w:t>
      </w:r>
      <w:r w:rsidR="00E24F6A" w:rsidRPr="00F22BED">
        <w:t>FPEs</w:t>
      </w:r>
      <w:r w:rsidRPr="00F22BED">
        <w:t xml:space="preserve"> ha</w:t>
      </w:r>
      <w:r w:rsidR="009416FD" w:rsidRPr="00F22BED">
        <w:t>ve</w:t>
      </w:r>
      <w:r w:rsidRPr="00F22BED">
        <w:t xml:space="preserve"> been designed and tested for fuel efficiency, power output and robustness. FPE</w:t>
      </w:r>
      <w:r w:rsidR="008A2580" w:rsidRPr="00F22BED">
        <w:t>s</w:t>
      </w:r>
      <w:r w:rsidRPr="00F22BED">
        <w:t xml:space="preserve"> also provide several other advantages such as multifuel functionality, variable compression ratio and high efficiency due to fewer moving parts. Furthermore, FPE designs are used to implement self-ignition and thus have lower CO</w:t>
      </w:r>
      <w:r w:rsidRPr="00F22BED">
        <w:rPr>
          <w:vertAlign w:val="subscript"/>
        </w:rPr>
        <w:t xml:space="preserve">2 </w:t>
      </w:r>
      <w:r w:rsidRPr="00F22BED">
        <w:t>emission rate due to cleaner combustion. Other areas of application of FP</w:t>
      </w:r>
      <w:r w:rsidR="00E24F6A" w:rsidRPr="00F22BED">
        <w:t>Es</w:t>
      </w:r>
      <w:r w:rsidRPr="00F22BED">
        <w:t xml:space="preserve"> includes</w:t>
      </w:r>
      <w:r w:rsidR="00BA09C0">
        <w:t xml:space="preserve"> portable</w:t>
      </w:r>
      <w:r w:rsidRPr="00F22BED">
        <w:t xml:space="preserve"> electric power generators, Hydraulic pump for off road vehicle</w:t>
      </w:r>
      <w:r w:rsidR="00D13CD3" w:rsidRPr="00F22BED">
        <w:t>s</w:t>
      </w:r>
      <w:r w:rsidRPr="00F22BED">
        <w:t xml:space="preserve"> and air compressors.</w:t>
      </w:r>
    </w:p>
    <w:p w14:paraId="1F090D5C" w14:textId="77777777" w:rsidR="0099456F" w:rsidRPr="00F22BED" w:rsidRDefault="0099456F" w:rsidP="0099456F">
      <w:pPr>
        <w:pStyle w:val="StyleAfter12pt"/>
        <w:spacing w:after="120"/>
      </w:pPr>
    </w:p>
    <w:p w14:paraId="22467A6E" w14:textId="6699FCD1" w:rsidR="008B3707" w:rsidRPr="00F22BED" w:rsidRDefault="00B30AFC" w:rsidP="00104440">
      <w:r w:rsidRPr="00F22BED">
        <w:t>Free piston engines are designed in various configurations such as single</w:t>
      </w:r>
      <w:r w:rsidR="008A2580" w:rsidRPr="00F22BED">
        <w:t>-</w:t>
      </w:r>
      <w:r w:rsidRPr="00F22BED">
        <w:t>cylinder</w:t>
      </w:r>
      <w:r w:rsidR="00C52BF2" w:rsidRPr="00F22BED">
        <w:t xml:space="preserve">, </w:t>
      </w:r>
      <w:r w:rsidRPr="00F22BED">
        <w:t>dual</w:t>
      </w:r>
      <w:r w:rsidR="008A2580" w:rsidRPr="00F22BED">
        <w:t>-</w:t>
      </w:r>
      <w:proofErr w:type="gramStart"/>
      <w:r w:rsidRPr="00F22BED">
        <w:t>cylinder</w:t>
      </w:r>
      <w:proofErr w:type="gramEnd"/>
      <w:r w:rsidRPr="00F22BED">
        <w:t xml:space="preserve"> and opposed</w:t>
      </w:r>
      <w:r w:rsidR="00C52BF2" w:rsidRPr="00F22BED">
        <w:t>-</w:t>
      </w:r>
      <w:r w:rsidRPr="00F22BED">
        <w:t xml:space="preserve">piston [1], due to absence of crank these employ various unconventional rebound devices and starting mechanisms. One of the </w:t>
      </w:r>
      <w:r w:rsidR="00392D80" w:rsidRPr="00F22BED">
        <w:t>configurations</w:t>
      </w:r>
      <w:r w:rsidRPr="00F22BED">
        <w:t xml:space="preserve"> of FPE is </w:t>
      </w:r>
      <w:r w:rsidR="008A2580" w:rsidRPr="00F22BED">
        <w:t>F</w:t>
      </w:r>
      <w:r w:rsidRPr="00F22BED">
        <w:t xml:space="preserve">ree </w:t>
      </w:r>
      <w:r w:rsidR="008A2580" w:rsidRPr="00F22BED">
        <w:t>P</w:t>
      </w:r>
      <w:r w:rsidRPr="00F22BED">
        <w:t xml:space="preserve">iston </w:t>
      </w:r>
      <w:r w:rsidR="008A2580" w:rsidRPr="00F22BED">
        <w:t>L</w:t>
      </w:r>
      <w:r w:rsidRPr="00F22BED">
        <w:t xml:space="preserve">inear </w:t>
      </w:r>
      <w:r w:rsidR="008A2580" w:rsidRPr="00F22BED">
        <w:t>G</w:t>
      </w:r>
      <w:r w:rsidRPr="00F22BED">
        <w:t>enerator</w:t>
      </w:r>
      <w:r w:rsidR="00E24F6A" w:rsidRPr="00F22BED">
        <w:t xml:space="preserve"> </w:t>
      </w:r>
      <w:r w:rsidR="00C52BF2" w:rsidRPr="00F22BED">
        <w:t>(</w:t>
      </w:r>
      <w:r w:rsidR="00E24F6A" w:rsidRPr="00F22BED">
        <w:t>FPLG</w:t>
      </w:r>
      <w:r w:rsidR="00C52BF2" w:rsidRPr="00F22BED">
        <w:t>)</w:t>
      </w:r>
      <w:r w:rsidRPr="00F22BED">
        <w:t xml:space="preserve"> which is </w:t>
      </w:r>
      <w:r w:rsidR="00A97671" w:rsidRPr="00F22BED">
        <w:t xml:space="preserve">a </w:t>
      </w:r>
      <w:r w:rsidRPr="00F22BED">
        <w:t>single</w:t>
      </w:r>
      <w:r w:rsidR="0071799B">
        <w:t xml:space="preserve"> cylinder</w:t>
      </w:r>
      <w:r w:rsidRPr="00F22BED">
        <w:t xml:space="preserve"> free piston IC</w:t>
      </w:r>
      <w:r w:rsidR="004E505E" w:rsidRPr="00F22BED">
        <w:t>E</w:t>
      </w:r>
      <w:r w:rsidRPr="00F22BED">
        <w:t xml:space="preserve"> attached to a </w:t>
      </w:r>
      <w:r w:rsidR="00A821B4" w:rsidRPr="00F22BED">
        <w:t>L</w:t>
      </w:r>
      <w:r w:rsidRPr="00F22BED">
        <w:t xml:space="preserve">inear </w:t>
      </w:r>
      <w:r w:rsidR="00A821B4" w:rsidRPr="00F22BED">
        <w:t>E</w:t>
      </w:r>
      <w:r w:rsidRPr="00F22BED">
        <w:t xml:space="preserve">lectric </w:t>
      </w:r>
      <w:r w:rsidR="00A821B4" w:rsidRPr="00F22BED">
        <w:t>M</w:t>
      </w:r>
      <w:r w:rsidRPr="00F22BED">
        <w:t>achine (LEM)</w:t>
      </w:r>
      <w:r w:rsidR="004E505E" w:rsidRPr="00F22BED">
        <w:t>.</w:t>
      </w:r>
      <w:r w:rsidRPr="00F22BED">
        <w:t xml:space="preserve"> </w:t>
      </w:r>
      <w:r w:rsidR="004E505E" w:rsidRPr="00F22BED">
        <w:t>The LEM</w:t>
      </w:r>
      <w:r w:rsidR="00C52BF2" w:rsidRPr="00F22BED">
        <w:t xml:space="preserve"> is</w:t>
      </w:r>
      <w:r w:rsidRPr="00F22BED">
        <w:t xml:space="preserve"> </w:t>
      </w:r>
      <w:r w:rsidR="00392D80" w:rsidRPr="00F22BED">
        <w:t>used both</w:t>
      </w:r>
      <w:r w:rsidR="00557D37" w:rsidRPr="00F22BED">
        <w:t xml:space="preserve"> as</w:t>
      </w:r>
      <w:r w:rsidRPr="00F22BED">
        <w:t xml:space="preserve"> a starting mechanism and a control device</w:t>
      </w:r>
      <w:r w:rsidR="00E24F6A" w:rsidRPr="00F22BED">
        <w:t xml:space="preserve"> in addition </w:t>
      </w:r>
      <w:r w:rsidR="002D2738" w:rsidRPr="00F22BED">
        <w:t>to</w:t>
      </w:r>
      <w:r w:rsidR="00E24F6A" w:rsidRPr="00F22BED">
        <w:t xml:space="preserve"> being the power output</w:t>
      </w:r>
      <w:r w:rsidRPr="00F22BED">
        <w:t xml:space="preserve">. The objective of this report is to formulate an effective control </w:t>
      </w:r>
      <w:r w:rsidR="00264328">
        <w:t>system</w:t>
      </w:r>
      <w:r w:rsidRPr="00F22BED">
        <w:t xml:space="preserve"> for FPLG and</w:t>
      </w:r>
      <w:r w:rsidR="00FE4C91">
        <w:t xml:space="preserve"> to</w:t>
      </w:r>
      <w:r w:rsidRPr="00F22BED">
        <w:t xml:space="preserve"> </w:t>
      </w:r>
      <w:r w:rsidR="00D37477">
        <w:t>demonstrates</w:t>
      </w:r>
      <w:r w:rsidRPr="00F22BED">
        <w:t xml:space="preserve"> full functionality</w:t>
      </w:r>
      <w:r w:rsidR="00D37477">
        <w:t xml:space="preserve"> by computer simulation</w:t>
      </w:r>
      <w:r w:rsidRPr="00F22BED">
        <w:t>.</w:t>
      </w:r>
    </w:p>
    <w:p w14:paraId="3CD2CBBC" w14:textId="31FE8945" w:rsidR="00182C0C" w:rsidRPr="00F22BED" w:rsidRDefault="00A76E28" w:rsidP="00104440">
      <w:r>
        <w:rPr>
          <w:noProof/>
        </w:rPr>
        <mc:AlternateContent>
          <mc:Choice Requires="wpi">
            <w:drawing>
              <wp:anchor distT="0" distB="0" distL="114300" distR="114300" simplePos="0" relativeHeight="253466112" behindDoc="0" locked="0" layoutInCell="1" allowOverlap="1" wp14:anchorId="0CE4F72F" wp14:editId="27DFB661">
                <wp:simplePos x="0" y="0"/>
                <wp:positionH relativeFrom="column">
                  <wp:posOffset>6659700</wp:posOffset>
                </wp:positionH>
                <wp:positionV relativeFrom="paragraph">
                  <wp:posOffset>1723604</wp:posOffset>
                </wp:positionV>
                <wp:extent cx="360" cy="360"/>
                <wp:effectExtent l="38100" t="19050" r="57150" b="57150"/>
                <wp:wrapNone/>
                <wp:docPr id="2" name="Ink 2"/>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1A010F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523.7pt;margin-top:135pt;width:1.45pt;height:1.45pt;z-index:2534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">
                <v:imagedata r:id="rId16" o:title=""/>
              </v:shape>
            </w:pict>
          </mc:Fallback>
        </mc:AlternateContent>
      </w:r>
      <w:r w:rsidR="00B30AFC" w:rsidRPr="00F22BED">
        <w:t xml:space="preserve"> </w:t>
      </w:r>
    </w:p>
    <w:p w14:paraId="55FCCAB2" w14:textId="20C910F0" w:rsidR="002D43CA" w:rsidRDefault="00B30AFC" w:rsidP="00860697">
      <w:pPr>
        <w:pStyle w:val="Heading2"/>
        <w:numPr>
          <w:ilvl w:val="1"/>
          <w:numId w:val="16"/>
        </w:numPr>
      </w:pPr>
      <w:bookmarkStart w:id="24" w:name="_Toc96979810"/>
      <w:bookmarkStart w:id="25" w:name="_Toc96984304"/>
      <w:bookmarkStart w:id="26" w:name="_Toc98113747"/>
      <w:r w:rsidRPr="00392D80">
        <w:lastRenderedPageBreak/>
        <w:t>FREE PISTON LINEAR GENERATOR DESCRIPTION</w:t>
      </w:r>
      <w:bookmarkEnd w:id="24"/>
      <w:bookmarkEnd w:id="25"/>
      <w:bookmarkEnd w:id="26"/>
    </w:p>
    <w:p w14:paraId="6946F4F3" w14:textId="5E5BD72C" w:rsidR="002D43CA" w:rsidRPr="00F22BED" w:rsidRDefault="002D43CA" w:rsidP="00860697">
      <w:pPr>
        <w:pStyle w:val="ListParagraph"/>
        <w:ind w:left="360"/>
      </w:pPr>
      <w:r>
        <w:t xml:space="preserve">                                                       </w:t>
      </w:r>
      <w:r w:rsidRPr="00F22BED">
        <w:rPr>
          <w:noProof/>
        </w:rPr>
        <w:drawing>
          <wp:inline distT="0" distB="0" distL="0" distR="0" wp14:anchorId="64E281CF" wp14:editId="609ABF2F">
            <wp:extent cx="2133027" cy="2952000"/>
            <wp:effectExtent l="0" t="0" r="635"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 name="Picture 366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33027" cy="2952000"/>
                    </a:xfrm>
                    <a:prstGeom prst="rect">
                      <a:avLst/>
                    </a:prstGeom>
                  </pic:spPr>
                </pic:pic>
              </a:graphicData>
            </a:graphic>
          </wp:inline>
        </w:drawing>
      </w:r>
    </w:p>
    <w:p w14:paraId="622FF54D" w14:textId="77777777" w:rsidR="002D43CA" w:rsidRDefault="002D43CA" w:rsidP="00860697">
      <w:pPr>
        <w:pStyle w:val="ListParagraph"/>
        <w:ind w:left="360"/>
      </w:pPr>
      <w:r w:rsidRPr="002D43CA">
        <w:rPr>
          <w:rFonts w:eastAsia="Calibri"/>
          <w:sz w:val="22"/>
        </w:rPr>
        <w:tab/>
      </w:r>
      <w:r w:rsidRPr="00F22BED">
        <w:t xml:space="preserve"> </w:t>
      </w:r>
      <w:r w:rsidRPr="00F22BED">
        <w:tab/>
      </w:r>
      <w:r w:rsidRPr="00F22BED">
        <w:tab/>
        <w:t xml:space="preserve">      </w:t>
      </w:r>
      <w:r>
        <w:t xml:space="preserve">   </w:t>
      </w:r>
      <w:r w:rsidRPr="00F22BED">
        <w:t xml:space="preserve"> </w:t>
      </w:r>
      <w:r>
        <w:t xml:space="preserve">                    </w:t>
      </w:r>
      <w:r w:rsidRPr="00F22BED">
        <w:t xml:space="preserve"> </w:t>
      </w:r>
      <w:commentRangeStart w:id="27"/>
      <w:r w:rsidRPr="00F22BED">
        <w:t>Figure 1.1 Free-Piston engine</w:t>
      </w:r>
      <w:commentRangeEnd w:id="27"/>
      <w:r w:rsidR="00694930">
        <w:rPr>
          <w:rStyle w:val="CommentReference"/>
          <w:rFonts w:eastAsia="Times New Roman"/>
        </w:rPr>
        <w:commentReference w:id="27"/>
      </w:r>
    </w:p>
    <w:p w14:paraId="7B59DEBF" w14:textId="77777777" w:rsidR="0017118A" w:rsidRDefault="0017118A" w:rsidP="0017118A"/>
    <w:p w14:paraId="7DDEAE0E" w14:textId="47B8C2F1" w:rsidR="00182C0C" w:rsidRDefault="002D43CA" w:rsidP="00AA4CCA">
      <w:r w:rsidRPr="0017118A">
        <w:t xml:space="preserve">Figure 1.1 shows various component of the FPLG as shown </w:t>
      </w:r>
      <w:r w:rsidR="004F5BA0" w:rsidRPr="0017118A">
        <w:t>FPLG consists of ICE which converts energy released from fuel combustion into mechanical energy of the piston. The ICE is attached to the LEM where the mechanical energy of the mover is converted to electrical energy as per Faraday’s laws. Section 1.2.1 gives a detail</w:t>
      </w:r>
      <w:r w:rsidR="00927CB4" w:rsidRPr="0017118A">
        <w:t>ed</w:t>
      </w:r>
      <w:r w:rsidR="004F5BA0" w:rsidRPr="0017118A">
        <w:t xml:space="preserve"> description of ICE part of </w:t>
      </w:r>
      <w:proofErr w:type="gramStart"/>
      <w:r w:rsidR="004F5BA0" w:rsidRPr="0017118A">
        <w:t>FPLG</w:t>
      </w:r>
      <w:proofErr w:type="gramEnd"/>
      <w:r w:rsidR="004F5BA0" w:rsidRPr="0017118A">
        <w:t xml:space="preserve"> and section 1.2.2 gives</w:t>
      </w:r>
      <w:r w:rsidR="00927CB4" w:rsidRPr="0017118A">
        <w:t xml:space="preserve"> a</w:t>
      </w:r>
      <w:r w:rsidR="004F5BA0" w:rsidRPr="0017118A">
        <w:t xml:space="preserve"> detaile</w:t>
      </w:r>
      <w:r w:rsidR="00927CB4" w:rsidRPr="0017118A">
        <w:t>d</w:t>
      </w:r>
      <w:r w:rsidR="004F5BA0" w:rsidRPr="0017118A">
        <w:t xml:space="preserve"> description of LEM of FPLG</w:t>
      </w:r>
    </w:p>
    <w:p w14:paraId="50290003" w14:textId="77777777" w:rsidR="00AA4CCA" w:rsidRPr="0017118A" w:rsidRDefault="00AA4CCA" w:rsidP="00860697"/>
    <w:p w14:paraId="0560EEDD" w14:textId="4BDBD559" w:rsidR="007403C6" w:rsidRPr="00F22BED" w:rsidRDefault="00B30AFC" w:rsidP="00104440">
      <w:pPr>
        <w:pStyle w:val="Heading3"/>
      </w:pPr>
      <w:bookmarkStart w:id="28" w:name="_Toc96979811"/>
      <w:bookmarkStart w:id="29" w:name="_Toc96984305"/>
      <w:bookmarkStart w:id="30" w:name="_Toc98113748"/>
      <w:r w:rsidRPr="00F22BED">
        <w:t>1.2.1</w:t>
      </w:r>
      <w:r w:rsidRPr="00F22BED">
        <w:rPr>
          <w:rFonts w:eastAsia="Arial"/>
        </w:rPr>
        <w:t xml:space="preserve"> </w:t>
      </w:r>
      <w:r w:rsidRPr="00F22BED">
        <w:t>ICE of FPLG</w:t>
      </w:r>
      <w:bookmarkEnd w:id="28"/>
      <w:bookmarkEnd w:id="29"/>
      <w:bookmarkEnd w:id="30"/>
    </w:p>
    <w:p w14:paraId="49B84BB4" w14:textId="09246286" w:rsidR="00182C0C" w:rsidRPr="00F22BED" w:rsidRDefault="00B30AFC" w:rsidP="00104440">
      <w:r w:rsidRPr="00F22BED">
        <w:t>This section gives a component-by-component description of FPLG. The ICE part of</w:t>
      </w:r>
      <w:r w:rsidR="00C52BF2" w:rsidRPr="00F22BED">
        <w:t xml:space="preserve"> a</w:t>
      </w:r>
      <w:r w:rsidRPr="00F22BED">
        <w:t xml:space="preserve"> FPLG consists of</w:t>
      </w:r>
      <w:r w:rsidR="004E505E" w:rsidRPr="00F22BED">
        <w:t xml:space="preserve"> a</w:t>
      </w:r>
      <w:r w:rsidRPr="00F22BED">
        <w:t xml:space="preserve"> piston, intake and exhaust </w:t>
      </w:r>
      <w:r w:rsidR="00415617" w:rsidRPr="00F22BED">
        <w:t>valve</w:t>
      </w:r>
      <w:r w:rsidRPr="00F22BED">
        <w:t>s assembled in a combustion chamber attached to a mechanical spring for rebound actuation. Typically,</w:t>
      </w:r>
      <w:r w:rsidR="008178E0" w:rsidRPr="00F22BED">
        <w:t xml:space="preserve"> simple</w:t>
      </w:r>
      <w:r w:rsidRPr="00F22BED">
        <w:t xml:space="preserve"> FPLGs are spark</w:t>
      </w:r>
      <w:r w:rsidR="00C52BF2" w:rsidRPr="00F22BED">
        <w:t>-</w:t>
      </w:r>
      <w:r w:rsidRPr="00F22BED">
        <w:t xml:space="preserve">ignited two stroke engines which works on Otto cycle. The mechanical spring mechanism, although crude, produces viable actuation if spring of sufficient stiffness is used with proper control strategy.  </w:t>
      </w:r>
    </w:p>
    <w:p w14:paraId="2EC9D3CE" w14:textId="77777777" w:rsidR="00F82F77" w:rsidRPr="00F22BED" w:rsidRDefault="00F82F77" w:rsidP="00104440"/>
    <w:p w14:paraId="48C309AA" w14:textId="07309289" w:rsidR="00182C0C" w:rsidRPr="00F22BED" w:rsidRDefault="00B30AFC" w:rsidP="00104440">
      <w:pPr>
        <w:pStyle w:val="Heading3"/>
      </w:pPr>
      <w:bookmarkStart w:id="31" w:name="_Toc96979812"/>
      <w:bookmarkStart w:id="32" w:name="_Toc96984306"/>
      <w:bookmarkStart w:id="33" w:name="_Toc98113749"/>
      <w:r w:rsidRPr="00F22BED">
        <w:lastRenderedPageBreak/>
        <w:t>1.2.2</w:t>
      </w:r>
      <w:r w:rsidRPr="00F22BED">
        <w:rPr>
          <w:rFonts w:eastAsia="Arial"/>
        </w:rPr>
        <w:t xml:space="preserve"> </w:t>
      </w:r>
      <w:r w:rsidRPr="00F22BED">
        <w:t>LEM of FPLG</w:t>
      </w:r>
      <w:bookmarkEnd w:id="31"/>
      <w:bookmarkEnd w:id="32"/>
      <w:bookmarkEnd w:id="33"/>
      <w:r w:rsidRPr="00F22BED">
        <w:t xml:space="preserve"> </w:t>
      </w:r>
    </w:p>
    <w:p w14:paraId="05CD7AEA" w14:textId="075BE05F" w:rsidR="00EC2FCE" w:rsidRPr="00F22BED" w:rsidRDefault="004E6799" w:rsidP="00104440">
      <w:pPr>
        <w:pStyle w:val="StyleAfter12pt"/>
      </w:pPr>
      <w:r>
        <w:t>A typical</w:t>
      </w:r>
      <w:r w:rsidR="00B30AFC" w:rsidRPr="00F22BED">
        <w:t xml:space="preserve"> LEM in FPLG is permanent magnet linear electric machine</w:t>
      </w:r>
      <w:r w:rsidR="00EC2FCE" w:rsidRPr="00F22BED">
        <w:t xml:space="preserve"> </w:t>
      </w:r>
      <w:r w:rsidR="00561A94" w:rsidRPr="00F22BED">
        <w:t>(</w:t>
      </w:r>
      <w:r w:rsidR="00EC2FCE" w:rsidRPr="00F22BED">
        <w:t>PMLEM</w:t>
      </w:r>
      <w:r w:rsidR="00561A94" w:rsidRPr="00F22BED">
        <w:t>)</w:t>
      </w:r>
      <w:r w:rsidR="00B30AFC" w:rsidRPr="00F22BED">
        <w:t xml:space="preserve"> [2]. These are classified into </w:t>
      </w:r>
      <w:r w:rsidR="00392D80" w:rsidRPr="00F22BED">
        <w:t>surface mounted</w:t>
      </w:r>
      <w:r w:rsidR="00B30AFC" w:rsidRPr="00F22BED">
        <w:t xml:space="preserve"> PMLEM (SMPMLEM), </w:t>
      </w:r>
      <w:r w:rsidR="00561A94" w:rsidRPr="00F22BED">
        <w:t>t</w:t>
      </w:r>
      <w:r w:rsidR="00B30AFC" w:rsidRPr="00F22BED">
        <w:t>ransfer flux PMLEM (TFPLEM) and flux switching P</w:t>
      </w:r>
      <w:r w:rsidR="00CF000B" w:rsidRPr="00F22BED">
        <w:t>M</w:t>
      </w:r>
      <w:r w:rsidR="00B30AFC" w:rsidRPr="00F22BED">
        <w:t xml:space="preserve">LEM (FSPLEM). SMPMLEM is a simple configuration which employs </w:t>
      </w:r>
      <w:r w:rsidR="00EC2FCE" w:rsidRPr="00F22BED">
        <w:t xml:space="preserve">permanent magnet as a mover and surface-mount coil as a stator. </w:t>
      </w:r>
      <w:r w:rsidR="00D01211" w:rsidRPr="00F22BED">
        <w:t>SMPMLEM</w:t>
      </w:r>
      <w:r w:rsidR="00EC2FCE" w:rsidRPr="00F22BED">
        <w:t xml:space="preserve"> are further classified based on the direction of magnetization into radially magnetized, </w:t>
      </w:r>
      <w:r w:rsidR="00561A94" w:rsidRPr="00F22BED">
        <w:t>a</w:t>
      </w:r>
      <w:r w:rsidR="00EC2FCE" w:rsidRPr="00F22BED">
        <w:t xml:space="preserve">xially </w:t>
      </w:r>
      <w:proofErr w:type="gramStart"/>
      <w:r w:rsidR="00EC2FCE" w:rsidRPr="00F22BED">
        <w:t>magnetized</w:t>
      </w:r>
      <w:proofErr w:type="gramEnd"/>
      <w:r w:rsidR="00EC2FCE" w:rsidRPr="00F22BED">
        <w:t xml:space="preserve"> and quasi Halbach array type. The direction of magnetization in quasi Halbach PMLEM changes for every alternate pair of magnets. The performances of all the mentioned types ha</w:t>
      </w:r>
      <w:r w:rsidR="0079348E" w:rsidRPr="00F22BED">
        <w:t>ve</w:t>
      </w:r>
      <w:r w:rsidR="00EC2FCE" w:rsidRPr="00F22BED">
        <w:t xml:space="preserve"> been studied [2], and it has been suggested that quasi Halbach PMLEM significantly improves efficiency. The PMLEM</w:t>
      </w:r>
      <w:r w:rsidR="00561A94" w:rsidRPr="00F22BED">
        <w:t>,</w:t>
      </w:r>
      <w:r w:rsidR="00EC2FCE" w:rsidRPr="00F22BED">
        <w:t xml:space="preserve"> are also classified based on topologies as </w:t>
      </w:r>
      <w:r w:rsidR="00561A94" w:rsidRPr="00F22BED">
        <w:t>t</w:t>
      </w:r>
      <w:r w:rsidR="00EC2FCE" w:rsidRPr="00F22BED">
        <w:t xml:space="preserve">ubular type and flat type PMLEM. Tubular type PMLEM generally has advantages in terms of simple structure and having zero net radial force. These however are difficult to manufacture. In many applications such as Hybrid Electric vehicles (HEVs) flat type PMLEM has advantages such as small space requirements [2]. </w:t>
      </w:r>
    </w:p>
    <w:p w14:paraId="598F1DBE" w14:textId="4413D3FF" w:rsidR="00182C0C" w:rsidRDefault="00363223" w:rsidP="002D43CA">
      <w:r w:rsidRPr="00F22BED">
        <w:t xml:space="preserve"> </w:t>
      </w:r>
      <w:r w:rsidR="00F22BED">
        <w:t xml:space="preserve"> </w:t>
      </w:r>
      <w:r w:rsidR="00951C8D">
        <w:t xml:space="preserve">                   </w:t>
      </w:r>
      <w:r w:rsidR="0099456F">
        <w:t xml:space="preserve">     </w:t>
      </w:r>
      <w:r w:rsidR="00951C8D">
        <w:t xml:space="preserve"> </w:t>
      </w:r>
      <w:r w:rsidR="0099456F">
        <w:t xml:space="preserve">   </w:t>
      </w:r>
      <w:r w:rsidR="00951C8D">
        <w:t xml:space="preserve">    </w:t>
      </w:r>
      <w:r w:rsidR="00F83A9C" w:rsidRPr="00F22BED">
        <w:t xml:space="preserve"> </w:t>
      </w:r>
      <w:r w:rsidR="00FC12E0">
        <w:t xml:space="preserve">                         </w:t>
      </w:r>
      <w:r w:rsidR="00F83A9C" w:rsidRPr="00F22BED">
        <w:t xml:space="preserve">   </w:t>
      </w:r>
      <w:r w:rsidRPr="00F22BED">
        <w:t xml:space="preserve"> </w:t>
      </w:r>
    </w:p>
    <w:p w14:paraId="020F9D4E" w14:textId="77777777" w:rsidR="000205E7" w:rsidRPr="00F22BED" w:rsidRDefault="000205E7" w:rsidP="00104440"/>
    <w:p w14:paraId="6274D50B" w14:textId="08904A8E" w:rsidR="00182C0C" w:rsidRPr="00F22BED" w:rsidRDefault="00B30AFC" w:rsidP="00104440">
      <w:pPr>
        <w:pStyle w:val="Heading2"/>
      </w:pPr>
      <w:bookmarkStart w:id="34" w:name="_Toc96979813"/>
      <w:bookmarkStart w:id="35" w:name="_Toc96984307"/>
      <w:bookmarkStart w:id="36" w:name="_Toc98113750"/>
      <w:r w:rsidRPr="00F22BED">
        <w:t xml:space="preserve">1.3 </w:t>
      </w:r>
      <w:r w:rsidRPr="008E35F1">
        <w:t>WORKING OF FPL</w:t>
      </w:r>
      <w:r w:rsidR="008B3707" w:rsidRPr="008E35F1">
        <w:t>G</w:t>
      </w:r>
      <w:bookmarkEnd w:id="34"/>
      <w:bookmarkEnd w:id="35"/>
      <w:bookmarkEnd w:id="36"/>
    </w:p>
    <w:p w14:paraId="11C2B259" w14:textId="5E2565A2" w:rsidR="00182C0C" w:rsidRPr="00F22BED" w:rsidRDefault="00B30AFC" w:rsidP="000205E7">
      <w:pPr>
        <w:pStyle w:val="StyleAfter12pt"/>
        <w:spacing w:after="120"/>
      </w:pPr>
      <w:r w:rsidRPr="00F22BED">
        <w:t>The working of FPLG can be compared to a conventional two stroke IC engine</w:t>
      </w:r>
      <w:r w:rsidR="00B70847">
        <w:t>.</w:t>
      </w:r>
      <w:r w:rsidRPr="00F22BED">
        <w:t xml:space="preserve"> </w:t>
      </w:r>
      <w:r w:rsidR="00B70847">
        <w:t>D</w:t>
      </w:r>
      <w:r w:rsidRPr="00F22BED">
        <w:t xml:space="preserve">uring the </w:t>
      </w:r>
      <w:r w:rsidR="001921F4" w:rsidRPr="00F22BED">
        <w:t>T</w:t>
      </w:r>
      <w:r w:rsidR="00EC2FCE" w:rsidRPr="00F22BED">
        <w:t xml:space="preserve">op </w:t>
      </w:r>
      <w:r w:rsidR="001921F4" w:rsidRPr="00F22BED">
        <w:t>D</w:t>
      </w:r>
      <w:r w:rsidR="00EC2FCE" w:rsidRPr="00F22BED">
        <w:t xml:space="preserve">ead </w:t>
      </w:r>
      <w:r w:rsidR="001921F4" w:rsidRPr="00F22BED">
        <w:t>C</w:t>
      </w:r>
      <w:r w:rsidR="00EC2FCE" w:rsidRPr="00F22BED">
        <w:t>enter (</w:t>
      </w:r>
      <w:r w:rsidRPr="00F22BED">
        <w:t>TDC</w:t>
      </w:r>
      <w:r w:rsidR="00EC2FCE" w:rsidRPr="00F22BED">
        <w:t>)</w:t>
      </w:r>
      <w:r w:rsidR="00D13CD3" w:rsidRPr="00F22BED">
        <w:t>,</w:t>
      </w:r>
      <w:r w:rsidRPr="00F22BED">
        <w:t xml:space="preserve"> which are determined by the compression ratio.</w:t>
      </w:r>
      <w:r w:rsidR="004F7DBB" w:rsidRPr="00F22BED">
        <w:t xml:space="preserve"> </w:t>
      </w:r>
      <w:r w:rsidRPr="00F22BED">
        <w:t xml:space="preserve">During the expansion stroke the combustion force drives the piston from TDC to BDC </w:t>
      </w:r>
      <w:r w:rsidR="00F012EC" w:rsidRPr="00F22BED">
        <w:t xml:space="preserve">and </w:t>
      </w:r>
      <w:r w:rsidRPr="00F22BED">
        <w:t xml:space="preserve">the LEM works as a linear generator. </w:t>
      </w:r>
      <w:r w:rsidR="005D3F9D" w:rsidRPr="00F22BED">
        <w:t>About half the</w:t>
      </w:r>
      <w:r w:rsidRPr="00F22BED">
        <w:t xml:space="preserve"> generated power in LEM</w:t>
      </w:r>
      <w:r w:rsidR="00EC2FCE" w:rsidRPr="00F22BED">
        <w:t xml:space="preserve"> </w:t>
      </w:r>
      <w:r w:rsidR="00392D80" w:rsidRPr="00F22BED">
        <w:t>is absorbed</w:t>
      </w:r>
      <w:r w:rsidR="00EC2FCE" w:rsidRPr="00F22BED">
        <w:t xml:space="preserve"> by electric </w:t>
      </w:r>
      <w:r w:rsidRPr="00F22BED">
        <w:t>load and the</w:t>
      </w:r>
      <w:r w:rsidR="005D3F9D" w:rsidRPr="00F22BED">
        <w:t xml:space="preserve"> other half is stored in </w:t>
      </w:r>
      <w:r w:rsidRPr="00F22BED">
        <w:t>compressed spring</w:t>
      </w:r>
      <w:r w:rsidR="001B6B22">
        <w:t xml:space="preserve"> and the control system</w:t>
      </w:r>
      <w:r w:rsidR="008027A4" w:rsidRPr="00F22BED">
        <w:t>, which</w:t>
      </w:r>
      <w:r w:rsidRPr="00F22BED">
        <w:t xml:space="preserve"> is used to rebound the piston to compression stroke. </w:t>
      </w:r>
      <w:r w:rsidR="008F16C8" w:rsidRPr="00F22BED">
        <w:t>The LEM of FPLG although works as a linear generator during compression stroke, could also be used to provide motoring effect. This motoring effect can be used to implement motion error correcting mechanism.</w:t>
      </w:r>
    </w:p>
    <w:p w14:paraId="28AA3351" w14:textId="544CF13A" w:rsidR="00DB0865" w:rsidRPr="00AC5EF0" w:rsidRDefault="00DB0865" w:rsidP="00104440">
      <w:pPr>
        <w:pStyle w:val="StyleAfter12pt"/>
      </w:pPr>
    </w:p>
    <w:p w14:paraId="25DE041E" w14:textId="4986C407" w:rsidR="00182C0C" w:rsidRPr="00F22BED" w:rsidRDefault="00B30AFC" w:rsidP="00104440">
      <w:pPr>
        <w:pStyle w:val="Heading3"/>
      </w:pPr>
      <w:bookmarkStart w:id="37" w:name="_Toc96979814"/>
      <w:bookmarkStart w:id="38" w:name="_Toc96984308"/>
      <w:bookmarkStart w:id="39" w:name="_Toc98113751"/>
      <w:r w:rsidRPr="00F22BED">
        <w:t>1.4 CONTROL OF PISTON MOTION IN FP</w:t>
      </w:r>
      <w:r w:rsidR="00561A94" w:rsidRPr="00F22BED">
        <w:t>L</w:t>
      </w:r>
      <w:r w:rsidRPr="00F22BED">
        <w:t>G</w:t>
      </w:r>
      <w:bookmarkEnd w:id="37"/>
      <w:bookmarkEnd w:id="38"/>
      <w:bookmarkEnd w:id="39"/>
      <w:r w:rsidRPr="00F22BED">
        <w:t xml:space="preserve"> </w:t>
      </w:r>
    </w:p>
    <w:p w14:paraId="5150C2C5" w14:textId="5BB8EACA" w:rsidR="00182C0C" w:rsidRPr="00F22BED" w:rsidRDefault="00DE0B58" w:rsidP="000205E7">
      <w:pPr>
        <w:pStyle w:val="StyleAfter12pt"/>
        <w:spacing w:after="120"/>
      </w:pPr>
      <w:r w:rsidRPr="00F22BED">
        <w:t>The absence of crank removes constraints on stroke length due to crank’s geometry</w:t>
      </w:r>
      <w:r w:rsidR="002A7B91" w:rsidRPr="00F22BED">
        <w:t>,</w:t>
      </w:r>
      <w:r w:rsidRPr="00F22BED">
        <w:t xml:space="preserve"> which allows compression ratio to be varied as per requirements of the application. However, it</w:t>
      </w:r>
      <w:r w:rsidR="00561A94" w:rsidRPr="00F22BED">
        <w:t xml:space="preserve"> complicates</w:t>
      </w:r>
      <w:r w:rsidRPr="00F22BED">
        <w:t xml:space="preserve"> the </w:t>
      </w:r>
      <w:r w:rsidRPr="00F22BED">
        <w:lastRenderedPageBreak/>
        <w:t>motion control in free piston engines</w:t>
      </w:r>
      <w:r w:rsidR="004F7DBB" w:rsidRPr="00F22BED">
        <w:t>.</w:t>
      </w:r>
      <w:r w:rsidRPr="00F22BED">
        <w:t xml:space="preserve"> </w:t>
      </w:r>
      <w:r w:rsidR="004F7DBB" w:rsidRPr="00F22BED">
        <w:t>I</w:t>
      </w:r>
      <w:r w:rsidRPr="00F22BED">
        <w:t>n [2] the design and control issues of FPLG are reviewed.</w:t>
      </w:r>
      <w:r w:rsidR="00B30AFC" w:rsidRPr="00F22BED">
        <w:t xml:space="preserve"> The most important issue regarding the piston motion control is to have precise value of the piston turnaround points (TDC/BDC). The common control strateg</w:t>
      </w:r>
      <w:r w:rsidRPr="00F22BED">
        <w:t xml:space="preserve">ies </w:t>
      </w:r>
      <w:r w:rsidR="001944D4" w:rsidRPr="00F22BED">
        <w:t>include</w:t>
      </w:r>
      <w:r w:rsidR="00B30AFC" w:rsidRPr="00F22BED">
        <w:t xml:space="preserve"> fuel mass, air to fuel ratio and timing of closing and opening of valves as control </w:t>
      </w:r>
      <w:r w:rsidRPr="00F22BED">
        <w:t>variables</w:t>
      </w:r>
      <w:r w:rsidR="00ED4839" w:rsidRPr="00F22BED">
        <w:t>.</w:t>
      </w:r>
      <w:r w:rsidR="00B30AFC" w:rsidRPr="00F22BED">
        <w:t xml:space="preserve"> </w:t>
      </w:r>
      <w:r w:rsidRPr="00F22BED">
        <w:t>I</w:t>
      </w:r>
      <w:r w:rsidR="00B30AFC" w:rsidRPr="00F22BED">
        <w:t xml:space="preserve">n [3] authors have used multilayer control to sustain the oscillations of piston, </w:t>
      </w:r>
      <w:r w:rsidR="00561A94" w:rsidRPr="00F22BED">
        <w:t>w</w:t>
      </w:r>
      <w:r w:rsidR="00B30AFC" w:rsidRPr="00F22BED">
        <w:t>here LEM is used to adjust the output power of the FPLG. The set</w:t>
      </w:r>
      <w:r w:rsidR="00461A91" w:rsidRPr="00F22BED">
        <w:t>-</w:t>
      </w:r>
      <w:r w:rsidR="00B30AFC" w:rsidRPr="00F22BED">
        <w:t>point commands for TDC, BDC and velocity are determined according to the compression ratio requirements by</w:t>
      </w:r>
      <w:r w:rsidR="00ED4839" w:rsidRPr="00F22BED">
        <w:t xml:space="preserve"> a</w:t>
      </w:r>
      <w:r w:rsidR="00B30AFC" w:rsidRPr="00F22BED">
        <w:t xml:space="preserve"> supervisory control layer. The set</w:t>
      </w:r>
      <w:r w:rsidR="00461A91" w:rsidRPr="00F22BED">
        <w:t>-</w:t>
      </w:r>
      <w:r w:rsidR="00B30AFC" w:rsidRPr="00F22BED">
        <w:t>point commands are used to determine the control variables in piston motion control layer. The error in velocity and position are fed back and these errors are reduced cycle-to-cycle</w:t>
      </w:r>
      <w:r w:rsidR="001B042F" w:rsidRPr="00F22BED">
        <w:t xml:space="preserve"> by adjusting the mass of air fuel </w:t>
      </w:r>
      <w:r w:rsidR="00377DF8" w:rsidRPr="00F22BED">
        <w:t>mixture.</w:t>
      </w:r>
      <w:r w:rsidR="00B30AFC" w:rsidRPr="00F22BED">
        <w:t xml:space="preserve"> While efficient th</w:t>
      </w:r>
      <w:r w:rsidR="006C31A4" w:rsidRPr="00F22BED">
        <w:t>is</w:t>
      </w:r>
      <w:r w:rsidR="00B30AFC" w:rsidRPr="00F22BED">
        <w:t xml:space="preserve"> strategy </w:t>
      </w:r>
      <w:r w:rsidR="001B6B22">
        <w:t>has</w:t>
      </w:r>
      <w:r w:rsidR="00B30AFC" w:rsidRPr="00F22BED">
        <w:t xml:space="preserve"> with certain limitations which arises due to crude coupling between </w:t>
      </w:r>
      <w:r w:rsidR="00C966C4" w:rsidRPr="00F22BED">
        <w:t>TDC</w:t>
      </w:r>
      <w:r w:rsidR="00B30AFC" w:rsidRPr="00F22BED">
        <w:t xml:space="preserve"> value and mass of the air fuel mixture</w:t>
      </w:r>
      <w:r w:rsidR="001B6B22">
        <w:t xml:space="preserve"> and lack of in-cycle piston motion control</w:t>
      </w:r>
      <w:r w:rsidR="00ED4839" w:rsidRPr="00F22BED">
        <w:t>. A</w:t>
      </w:r>
      <w:r w:rsidR="00561A94" w:rsidRPr="00F22BED">
        <w:t>n</w:t>
      </w:r>
      <w:r w:rsidR="00B30AFC" w:rsidRPr="00F22BED">
        <w:t xml:space="preserve"> alternative to this approach is to use LEM current as</w:t>
      </w:r>
      <w:r w:rsidR="004F7DBB" w:rsidRPr="00F22BED">
        <w:t xml:space="preserve"> a</w:t>
      </w:r>
      <w:r w:rsidR="00B30AFC" w:rsidRPr="00F22BED">
        <w:t xml:space="preserve"> control variable.</w:t>
      </w:r>
      <w:r w:rsidR="0007480E" w:rsidRPr="00F22BED">
        <w:t xml:space="preserve"> The latter method is c</w:t>
      </w:r>
      <w:r w:rsidR="006C3234" w:rsidRPr="00F22BED">
        <w:t>a</w:t>
      </w:r>
      <w:r w:rsidR="0007480E" w:rsidRPr="00F22BED">
        <w:t xml:space="preserve">lled </w:t>
      </w:r>
      <w:r w:rsidR="007E445C" w:rsidRPr="00F22BED">
        <w:t>active LEM approach. Here a continuous force is applied to sustain oscillations and a nominal</w:t>
      </w:r>
      <w:r w:rsidR="004F7DBB" w:rsidRPr="00F22BED">
        <w:t xml:space="preserve"> piston position</w:t>
      </w:r>
      <w:r w:rsidR="007E445C" w:rsidRPr="00F22BED">
        <w:t xml:space="preserve"> trajectory is fed as the input. The availability of error correcting mechanism throughout the cycle increases robustness of FPLG.</w:t>
      </w:r>
    </w:p>
    <w:p w14:paraId="224CF189" w14:textId="77777777" w:rsidR="00182C0C" w:rsidRPr="00F22BED" w:rsidRDefault="00B30AFC" w:rsidP="00104440">
      <w:r w:rsidRPr="00F22BED">
        <w:t xml:space="preserve"> </w:t>
      </w:r>
    </w:p>
    <w:p w14:paraId="3185313B" w14:textId="4FA4A49F" w:rsidR="008B3707" w:rsidRPr="00650B56" w:rsidRDefault="00B30AFC" w:rsidP="00104440">
      <w:pPr>
        <w:pStyle w:val="Heading2"/>
      </w:pPr>
      <w:bookmarkStart w:id="40" w:name="_Toc96979815"/>
      <w:bookmarkStart w:id="41" w:name="_Toc96984309"/>
      <w:bookmarkStart w:id="42" w:name="_Toc98113752"/>
      <w:r w:rsidRPr="00650B56">
        <w:t>1.5 OBJECTIVE AND SCOPE OF THE PROJECT</w:t>
      </w:r>
      <w:bookmarkEnd w:id="40"/>
      <w:bookmarkEnd w:id="41"/>
      <w:bookmarkEnd w:id="42"/>
    </w:p>
    <w:p w14:paraId="423B9BFF" w14:textId="6AAAB18A" w:rsidR="00182C0C" w:rsidRPr="00F22BED" w:rsidRDefault="00B30AFC" w:rsidP="00104440">
      <w:r w:rsidRPr="00F22BED">
        <w:t>The primary objective of any control algorithm</w:t>
      </w:r>
      <w:r w:rsidR="00CD3E69" w:rsidRPr="00F22BED">
        <w:t xml:space="preserve"> for FPLG</w:t>
      </w:r>
      <w:r w:rsidRPr="00F22BED">
        <w:t xml:space="preserve"> is to ensure sustained oscillation of FPLG with desired compression ratio</w:t>
      </w:r>
      <w:r w:rsidR="001B6B22">
        <w:t>, precise piston position and velocity in presence of varying load and operating condition</w:t>
      </w:r>
      <w:r w:rsidRPr="00F22BED">
        <w:t xml:space="preserve">. The project will primarily be simulation based which aims to develop a </w:t>
      </w:r>
      <w:r w:rsidR="00EF310E" w:rsidRPr="00F22BED">
        <w:t>dynamical</w:t>
      </w:r>
      <w:r w:rsidRPr="00F22BED">
        <w:t xml:space="preserve"> model of FPLG</w:t>
      </w:r>
      <w:r w:rsidR="00561A94" w:rsidRPr="00F22BED">
        <w:t xml:space="preserve">, </w:t>
      </w:r>
      <w:r w:rsidR="007E445C" w:rsidRPr="00F22BED">
        <w:t>then</w:t>
      </w:r>
      <w:r w:rsidRPr="00F22BED">
        <w:t xml:space="preserve"> apply principles of control theory to design a control </w:t>
      </w:r>
      <w:r w:rsidR="00674B48" w:rsidRPr="00F22BED">
        <w:t>algorithm</w:t>
      </w:r>
      <w:r w:rsidRPr="00F22BED">
        <w:t xml:space="preserve"> using LEM current as a control variable and</w:t>
      </w:r>
      <w:r w:rsidR="007E445C" w:rsidRPr="00F22BED">
        <w:t xml:space="preserve"> </w:t>
      </w:r>
      <w:r w:rsidR="006C31A4" w:rsidRPr="00F22BED">
        <w:t>f</w:t>
      </w:r>
      <w:r w:rsidR="007E445C" w:rsidRPr="00F22BED">
        <w:t>inally</w:t>
      </w:r>
      <w:r w:rsidRPr="00F22BED">
        <w:t xml:space="preserve"> the control mechanism </w:t>
      </w:r>
      <w:r w:rsidR="007E445C" w:rsidRPr="00F22BED">
        <w:t xml:space="preserve">will be verified </w:t>
      </w:r>
      <w:r w:rsidRPr="00F22BED">
        <w:t xml:space="preserve">using the simulation model.  </w:t>
      </w:r>
    </w:p>
    <w:p w14:paraId="03DC695F" w14:textId="77777777" w:rsidR="00182C0C" w:rsidRPr="00F22BED" w:rsidRDefault="00B30AFC" w:rsidP="00104440">
      <w:r w:rsidRPr="00F22BED">
        <w:t xml:space="preserve"> </w:t>
      </w:r>
    </w:p>
    <w:p w14:paraId="7349CA3E" w14:textId="54985D3A" w:rsidR="00B64086" w:rsidRPr="0099456F" w:rsidRDefault="008B3707" w:rsidP="0099456F">
      <w:pPr>
        <w:pStyle w:val="Heading1"/>
        <w:rPr>
          <w:i/>
        </w:rPr>
      </w:pPr>
      <w:r w:rsidRPr="00F22BED">
        <w:t xml:space="preserve"> </w:t>
      </w:r>
      <w:commentRangeStart w:id="43"/>
      <w:r w:rsidRPr="00F22BED">
        <w:t xml:space="preserve"> </w:t>
      </w:r>
      <w:bookmarkStart w:id="44" w:name="_Toc96979816"/>
      <w:bookmarkStart w:id="45" w:name="_Toc96984310"/>
      <w:bookmarkStart w:id="46" w:name="_Toc98113753"/>
      <w:r w:rsidR="00B30AFC" w:rsidRPr="00F22BED">
        <w:t>S</w:t>
      </w:r>
      <w:r w:rsidR="000B5DCC" w:rsidRPr="00F22BED">
        <w:t>ECTION</w:t>
      </w:r>
      <w:r w:rsidR="00B30AFC" w:rsidRPr="00F22BED">
        <w:t xml:space="preserve"> 2</w:t>
      </w:r>
      <w:r w:rsidR="00F426F6">
        <w:rPr>
          <w:i/>
        </w:rPr>
        <w:t xml:space="preserve"> </w:t>
      </w:r>
      <w:r w:rsidR="00B30AFC" w:rsidRPr="00F22BED">
        <w:t>FORCE MODE</w:t>
      </w:r>
      <w:r w:rsidR="000964FC" w:rsidRPr="00F22BED">
        <w:t>LING</w:t>
      </w:r>
      <w:r w:rsidR="00B30AFC" w:rsidRPr="00F22BED">
        <w:t xml:space="preserve"> OF FPLG</w:t>
      </w:r>
      <w:bookmarkEnd w:id="44"/>
      <w:bookmarkEnd w:id="45"/>
      <w:bookmarkEnd w:id="46"/>
      <w:commentRangeEnd w:id="43"/>
      <w:r w:rsidR="000F476B">
        <w:rPr>
          <w:rStyle w:val="CommentReference"/>
          <w:rFonts w:eastAsia="Times New Roman"/>
          <w:b w:val="0"/>
          <w:color w:val="auto"/>
        </w:rPr>
        <w:commentReference w:id="43"/>
      </w:r>
    </w:p>
    <w:p w14:paraId="0AAD2F3C" w14:textId="266375C6" w:rsidR="00182C0C" w:rsidRPr="00F22BED" w:rsidRDefault="00B30AFC" w:rsidP="00104440">
      <w:r w:rsidRPr="00F22BED">
        <w:t xml:space="preserve"> The motion trajectory of the piston is</w:t>
      </w:r>
      <w:r w:rsidR="006011AF" w:rsidRPr="00F22BED">
        <w:t xml:space="preserve"> the</w:t>
      </w:r>
      <w:r w:rsidRPr="00F22BED">
        <w:t xml:space="preserve"> resultant of</w:t>
      </w:r>
      <w:r w:rsidR="00243B2E" w:rsidRPr="00F22BED">
        <w:t xml:space="preserve"> </w:t>
      </w:r>
      <w:r w:rsidR="001B0696" w:rsidRPr="00F22BED">
        <w:t xml:space="preserve">the </w:t>
      </w:r>
      <w:r w:rsidRPr="00F22BED">
        <w:t xml:space="preserve">sum of instantaneous forces acting upon it. </w:t>
      </w:r>
      <w:commentRangeStart w:id="47"/>
      <w:r w:rsidRPr="00F22BED">
        <w:t>This section details the forces that work to move the piston in a FPLG</w:t>
      </w:r>
      <w:commentRangeEnd w:id="47"/>
      <w:r w:rsidR="00B977B1">
        <w:rPr>
          <w:rStyle w:val="CommentReference"/>
        </w:rPr>
        <w:commentReference w:id="47"/>
      </w:r>
      <w:r w:rsidRPr="00F22BED">
        <w:t>. Each equation is described individually. The energy equations and their implications in deciding the stability of operation is also briefly touched</w:t>
      </w:r>
      <w:r w:rsidR="005F2190" w:rsidRPr="00F22BED">
        <w:t xml:space="preserve"> </w:t>
      </w:r>
      <w:r w:rsidR="00A76692">
        <w:t>upon</w:t>
      </w:r>
      <w:r w:rsidRPr="00F22BED">
        <w:t xml:space="preserve"> in this section.</w:t>
      </w:r>
    </w:p>
    <w:p w14:paraId="30F9C3C0" w14:textId="77777777" w:rsidR="00182C0C" w:rsidRPr="00F22BED" w:rsidRDefault="00182C0C" w:rsidP="00104440"/>
    <w:p w14:paraId="78D76401" w14:textId="4BD653B5" w:rsidR="00182C0C" w:rsidRPr="00F22BED" w:rsidRDefault="00DE3EDF" w:rsidP="00104440">
      <w:pPr>
        <w:pStyle w:val="Heading2"/>
      </w:pPr>
      <w:r w:rsidRPr="00F22BED">
        <w:t xml:space="preserve"> </w:t>
      </w:r>
      <w:bookmarkStart w:id="48" w:name="_Toc96979817"/>
      <w:bookmarkStart w:id="49" w:name="_Toc96984311"/>
      <w:bookmarkStart w:id="50" w:name="_Toc98113754"/>
      <w:r w:rsidR="00B30AFC" w:rsidRPr="00F22BED">
        <w:t>2.1 COORDINATE FRAME AND FORCE EQUATION</w:t>
      </w:r>
      <w:bookmarkEnd w:id="48"/>
      <w:bookmarkEnd w:id="49"/>
      <w:bookmarkEnd w:id="50"/>
    </w:p>
    <w:p w14:paraId="4EE11976" w14:textId="4D9EFB28" w:rsidR="005875C4" w:rsidRPr="00F22BED" w:rsidRDefault="00B30AFC" w:rsidP="00104440">
      <w:r w:rsidRPr="00F22BED">
        <w:t xml:space="preserve">We will use </w:t>
      </w:r>
      <w:r w:rsidR="00AF7047">
        <w:t>mid of stroke</w:t>
      </w:r>
      <w:r w:rsidRPr="00F22BED">
        <w:t xml:space="preserve"> as our reference point</w:t>
      </w:r>
      <w:r w:rsidR="006011AF" w:rsidRPr="00F22BED">
        <w:t xml:space="preserve"> of the one degree of freedom coordinate system</w:t>
      </w:r>
      <w:r w:rsidRPr="00F22BED">
        <w:t>. We have assumed that direction from TDC towards BDC is positive, then the motion dynamics of FPLG can be described by</w:t>
      </w:r>
      <w:r w:rsidR="00C21022" w:rsidRPr="00F22BED">
        <w:t xml:space="preserve"> the</w:t>
      </w:r>
      <w:r w:rsidRPr="00F22BED">
        <w:t xml:space="preserve"> following equation</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907"/>
      </w:tblGrid>
      <w:tr w:rsidR="005875C4" w:rsidRPr="00F22BED" w14:paraId="0D53EF8A" w14:textId="77777777" w:rsidTr="005E1924">
        <w:tc>
          <w:tcPr>
            <w:tcW w:w="8346" w:type="dxa"/>
            <w:vAlign w:val="center"/>
          </w:tcPr>
          <w:p w14:paraId="2C9A9D55" w14:textId="00F3F0AE" w:rsidR="005875C4" w:rsidRPr="00681E8D" w:rsidRDefault="005875C4" w:rsidP="00104440">
            <w:pPr>
              <w:rPr>
                <w:rFonts w:eastAsia="Calibri"/>
              </w:rPr>
            </w:pPr>
            <m:oMathPara>
              <m:oMathParaPr>
                <m:jc m:val="center"/>
              </m:oMathParaPr>
              <m:oMath>
                <m:r>
                  <m:rPr>
                    <m:sty m:val="p"/>
                  </m:rPr>
                  <w:rPr>
                    <w:rFonts w:ascii="Cambria Math" w:hAnsi="Cambria Math"/>
                  </w:rPr>
                  <m:t xml:space="preserve">  </m:t>
                </m:r>
                <m:r>
                  <w:rPr>
                    <w:rFonts w:ascii="Cambria Math" w:hAnsi="Cambria Math"/>
                  </w:rPr>
                  <m:t>M</m:t>
                </m:r>
                <m:f>
                  <m:fPr>
                    <m:ctrlPr>
                      <w:rPr>
                        <w:rFonts w:ascii="Cambria Math" w:hAnsi="Cambria Math"/>
                        <w:color w:val="595959" w:themeColor="text1" w:themeTint="A6"/>
                      </w:rPr>
                    </m:ctrlPr>
                  </m:fPr>
                  <m:num>
                    <m:sSup>
                      <m:sSupPr>
                        <m:ctrlPr>
                          <w:rPr>
                            <w:rFonts w:ascii="Cambria Math" w:hAnsi="Cambria Math"/>
                            <w:color w:val="595959" w:themeColor="text1" w:themeTint="A6"/>
                          </w:rPr>
                        </m:ctrlPr>
                      </m:sSupPr>
                      <m:e>
                        <m:r>
                          <w:rPr>
                            <w:rFonts w:ascii="Cambria Math" w:hAnsi="Cambria Math"/>
                          </w:rPr>
                          <m:t>d</m:t>
                        </m:r>
                      </m:e>
                      <m:sup>
                        <m:r>
                          <m:rPr>
                            <m:sty m:val="p"/>
                          </m:rP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color w:val="595959" w:themeColor="text1" w:themeTint="A6"/>
                          </w:rPr>
                        </m:ctrlPr>
                      </m:sSupPr>
                      <m:e>
                        <m:r>
                          <w:rPr>
                            <w:rFonts w:ascii="Cambria Math" w:hAnsi="Cambria Math"/>
                          </w:rPr>
                          <m:t>t</m:t>
                        </m:r>
                      </m:e>
                      <m:sup>
                        <m:r>
                          <m:rPr>
                            <m:sty m:val="p"/>
                          </m:rPr>
                          <w:rPr>
                            <w:rFonts w:ascii="Cambria Math" w:hAnsi="Cambria Math"/>
                          </w:rPr>
                          <m:t>2</m:t>
                        </m:r>
                      </m:sup>
                    </m:sSup>
                  </m:den>
                </m:f>
                <m:r>
                  <m:rPr>
                    <m:sty m:val="p"/>
                  </m:rP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comb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vis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mu</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e>
                </m:d>
              </m:oMath>
            </m:oMathPara>
          </w:p>
        </w:tc>
        <w:tc>
          <w:tcPr>
            <w:tcW w:w="907" w:type="dxa"/>
            <w:vAlign w:val="center"/>
          </w:tcPr>
          <w:p w14:paraId="42929B13" w14:textId="77777777" w:rsidR="005875C4" w:rsidRPr="00F22BED" w:rsidRDefault="005875C4" w:rsidP="00104440">
            <w:r w:rsidRPr="00F22BED">
              <w:t>(2.1.1)</w:t>
            </w:r>
          </w:p>
        </w:tc>
      </w:tr>
    </w:tbl>
    <w:p w14:paraId="3011F11E" w14:textId="2A6251B4" w:rsidR="00182C0C" w:rsidRPr="00F22BED" w:rsidRDefault="002D41E4" w:rsidP="00104440">
      <w:r w:rsidRPr="00F22BED">
        <w:t>W</w:t>
      </w:r>
      <w:r w:rsidR="00222F83" w:rsidRPr="00F22BED">
        <w:t>here</w:t>
      </w:r>
      <w:r w:rsidR="005F2190" w:rsidRPr="00F22BED">
        <w:t xml:space="preserve"> </w:t>
      </w:r>
      <m:oMath>
        <m:r>
          <w:rPr>
            <w:rFonts w:ascii="Cambria Math" w:hAnsi="Cambria Math"/>
          </w:rPr>
          <m:t>M</m:t>
        </m:r>
      </m:oMath>
      <w:r w:rsidR="005F2190" w:rsidRPr="00F22BED">
        <w:t xml:space="preserve"> is the mass of the mover,</w:t>
      </w:r>
      <w:r w:rsidR="00B30AFC" w:rsidRPr="00F22BED">
        <w:t xml:space="preserve"> </w:t>
      </w:r>
      <w:commentRangeStart w:id="51"/>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B30AFC" w:rsidRPr="00F22BED">
        <w:t xml:space="preserve"> is</w:t>
      </w:r>
      <w:r w:rsidR="00B30522" w:rsidRPr="00F22BED">
        <w:t xml:space="preserve"> the</w:t>
      </w:r>
      <w:r w:rsidR="00B30AFC" w:rsidRPr="00F22BED">
        <w:t xml:space="preserve"> gravitational force</w:t>
      </w:r>
      <w:commentRangeEnd w:id="51"/>
      <w:r w:rsidR="002D7434">
        <w:rPr>
          <w:rStyle w:val="CommentReference"/>
        </w:rPr>
        <w:commentReference w:id="51"/>
      </w:r>
      <w:r w:rsidR="00B30AFC" w:rsidRPr="00F22BED">
        <w:t xml:space="preserve">, </w:t>
      </w:r>
      <m:oMath>
        <m:sSub>
          <m:sSubPr>
            <m:ctrlPr>
              <w:rPr>
                <w:rFonts w:ascii="Cambria Math" w:hAnsi="Cambria Math"/>
                <w:i/>
              </w:rPr>
            </m:ctrlPr>
          </m:sSubPr>
          <m:e>
            <m:r>
              <w:rPr>
                <w:rFonts w:ascii="Cambria Math" w:hAnsi="Cambria Math"/>
              </w:rPr>
              <m:t>F</m:t>
            </m:r>
          </m:e>
          <m:sub>
            <m:r>
              <w:rPr>
                <w:rFonts w:ascii="Cambria Math" w:hAnsi="Cambria Math"/>
              </w:rPr>
              <m:t>sp</m:t>
            </m:r>
          </m:sub>
        </m:sSub>
      </m:oMath>
      <w:r w:rsidR="00B30AFC" w:rsidRPr="00F22BED">
        <w:t xml:space="preserve"> is the spring force, </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00B30AFC" w:rsidRPr="00F22BED">
        <w:t xml:space="preserve"> is the magnetic force, </w:t>
      </w:r>
      <m:oMath>
        <m:sSub>
          <m:sSubPr>
            <m:ctrlPr>
              <w:rPr>
                <w:rFonts w:ascii="Cambria Math" w:hAnsi="Cambria Math"/>
                <w:i/>
              </w:rPr>
            </m:ctrlPr>
          </m:sSubPr>
          <m:e>
            <m:r>
              <w:rPr>
                <w:rFonts w:ascii="Cambria Math" w:hAnsi="Cambria Math"/>
              </w:rPr>
              <m:t>F</m:t>
            </m:r>
          </m:e>
          <m:sub>
            <m:r>
              <w:rPr>
                <w:rFonts w:ascii="Cambria Math" w:hAnsi="Cambria Math"/>
              </w:rPr>
              <m:t>comb</m:t>
            </m:r>
          </m:sub>
        </m:sSub>
      </m:oMath>
      <w:r w:rsidR="00B30AFC" w:rsidRPr="00F22BED">
        <w:t xml:space="preserve"> is the combustion force</w:t>
      </w:r>
      <w:r w:rsidR="00191500" w:rsidRPr="00F22BED">
        <w:t>,</w:t>
      </w:r>
      <w:r w:rsidR="00B30AFC" w:rsidRPr="00F22BED">
        <w:t xml:space="preserve"> </w:t>
      </w:r>
      <m:oMath>
        <m:sSub>
          <m:sSubPr>
            <m:ctrlPr>
              <w:rPr>
                <w:rFonts w:ascii="Cambria Math" w:hAnsi="Cambria Math"/>
                <w:i/>
              </w:rPr>
            </m:ctrlPr>
          </m:sSubPr>
          <m:e>
            <m:r>
              <w:rPr>
                <w:rFonts w:ascii="Cambria Math" w:hAnsi="Cambria Math"/>
              </w:rPr>
              <m:t>F</m:t>
            </m:r>
          </m:e>
          <m:sub>
            <m:r>
              <w:rPr>
                <w:rFonts w:ascii="Cambria Math" w:hAnsi="Cambria Math"/>
              </w:rPr>
              <m:t>vis</m:t>
            </m:r>
          </m:sub>
        </m:sSub>
      </m:oMath>
      <w:r w:rsidR="00B30AFC" w:rsidRPr="00F22BED">
        <w:t xml:space="preserve"> is the </w:t>
      </w:r>
      <w:r w:rsidR="00191500" w:rsidRPr="00F22BED">
        <w:t xml:space="preserve">viscous </w:t>
      </w:r>
      <w:r w:rsidR="00B30AFC" w:rsidRPr="00F22BED">
        <w:t>friction force</w:t>
      </w:r>
      <w:r w:rsidR="005C5765">
        <w:t>,</w:t>
      </w:r>
      <w:r w:rsidR="005F2190" w:rsidRPr="00F22BED">
        <w:t xml:space="preserve"> </w:t>
      </w:r>
      <m:oMath>
        <m:sSub>
          <m:sSubPr>
            <m:ctrlPr>
              <w:rPr>
                <w:rFonts w:ascii="Cambria Math" w:hAnsi="Cambria Math"/>
                <w:i/>
              </w:rPr>
            </m:ctrlPr>
          </m:sSubPr>
          <m:e>
            <m:r>
              <w:rPr>
                <w:rFonts w:ascii="Cambria Math" w:hAnsi="Cambria Math"/>
              </w:rPr>
              <m:t>F</m:t>
            </m:r>
          </m:e>
          <m:sub>
            <m:r>
              <w:rPr>
                <w:rFonts w:ascii="Cambria Math" w:hAnsi="Cambria Math"/>
              </w:rPr>
              <m:t>mu</m:t>
            </m:r>
          </m:sub>
        </m:sSub>
      </m:oMath>
      <w:r w:rsidR="005C5765">
        <w:t xml:space="preserve"> is the coulomb friction force,</w:t>
      </w:r>
      <w:r w:rsidR="005C5765" w:rsidRPr="005C5765">
        <w:rPr>
          <w:rFonts w:ascii="Cambria Math" w:hAnsi="Cambria Math"/>
          <w:i/>
        </w:rPr>
        <w:t xml:space="preserve"> </w:t>
      </w:r>
      <m:oMath>
        <m:sSub>
          <m:sSubPr>
            <m:ctrlPr>
              <w:rPr>
                <w:rFonts w:ascii="Cambria Math" w:hAnsi="Cambria Math"/>
                <w:i/>
              </w:rPr>
            </m:ctrlPr>
          </m:sSubPr>
          <m:e>
            <m:r>
              <w:rPr>
                <w:rFonts w:ascii="Cambria Math" w:hAnsi="Cambria Math"/>
              </w:rPr>
              <m:t>F</m:t>
            </m:r>
          </m:e>
          <m:sub>
            <m:r>
              <w:rPr>
                <w:rFonts w:ascii="Cambria Math" w:hAnsi="Cambria Math"/>
              </w:rPr>
              <m:t>ad</m:t>
            </m:r>
          </m:sub>
        </m:sSub>
      </m:oMath>
      <w:r w:rsidR="005C5765">
        <w:t xml:space="preserve">  is air drag force, </w:t>
      </w:r>
      <m:oMath>
        <m:sSub>
          <m:sSubPr>
            <m:ctrlPr>
              <w:rPr>
                <w:rFonts w:ascii="Cambria Math" w:hAnsi="Cambria Math"/>
                <w:i/>
              </w:rPr>
            </m:ctrlPr>
          </m:sSubPr>
          <m:e>
            <m:r>
              <w:rPr>
                <w:rFonts w:ascii="Cambria Math" w:hAnsi="Cambria Math"/>
              </w:rPr>
              <m:t>F</m:t>
            </m:r>
          </m:e>
          <m:sub>
            <m:r>
              <w:rPr>
                <w:rFonts w:ascii="Cambria Math" w:hAnsi="Cambria Math"/>
              </w:rPr>
              <m:t>sp</m:t>
            </m:r>
          </m:sub>
        </m:sSub>
      </m:oMath>
      <w:r w:rsidR="005C5765">
        <w:t xml:space="preserve"> is the spring force </w:t>
      </w:r>
      <w:r w:rsidR="005F2190" w:rsidRPr="00F22BED">
        <w:t>and</w:t>
      </w:r>
      <w:r w:rsidR="00191500" w:rsidRPr="00F22BED">
        <w:t>,</w:t>
      </w:r>
      <w:r w:rsidR="005F2190" w:rsidRPr="00F22BED">
        <w:t xml:space="preserve"> </w:t>
      </w:r>
      <m:oMath>
        <m:r>
          <w:rPr>
            <w:rFonts w:ascii="Cambria Math" w:hAnsi="Cambria Math"/>
          </w:rPr>
          <m:t>x</m:t>
        </m:r>
      </m:oMath>
      <w:r w:rsidR="005F2190" w:rsidRPr="00F22BED">
        <w:t xml:space="preserve"> is the position with respect to </w:t>
      </w:r>
      <w:r w:rsidR="008F3404">
        <w:t>reference</w:t>
      </w:r>
      <w:r w:rsidR="005F2190" w:rsidRPr="00F22BED">
        <w:t xml:space="preserve"> point.</w:t>
      </w:r>
      <w:r w:rsidR="006C3234" w:rsidRPr="00F22BED">
        <w:t xml:space="preserve"> </w:t>
      </w:r>
      <w:r w:rsidR="007C3D89" w:rsidRPr="00F22BED">
        <w:t>Figure</w:t>
      </w:r>
      <w:r w:rsidR="006C3234" w:rsidRPr="00F22BED">
        <w:t xml:space="preserve"> 2.1 shows the</w:t>
      </w:r>
      <w:r w:rsidR="00191500" w:rsidRPr="00F22BED">
        <w:t xml:space="preserve"> piston motion, coordinate frame used and</w:t>
      </w:r>
      <w:r w:rsidRPr="00F22BED">
        <w:t xml:space="preserve"> the reference</w:t>
      </w:r>
      <w:r w:rsidR="00191500" w:rsidRPr="00F22BED">
        <w:t xml:space="preserve"> direction of the</w:t>
      </w:r>
      <w:r w:rsidR="006C3234" w:rsidRPr="00F22BED">
        <w:t xml:space="preserve"> forces on the mover mass described above.</w:t>
      </w:r>
    </w:p>
    <w:p w14:paraId="533A79C2" w14:textId="601439A6" w:rsidR="006C3234" w:rsidRPr="00F22BED" w:rsidRDefault="00104440" w:rsidP="00104440">
      <w:r>
        <w:t xml:space="preserve">                                 </w:t>
      </w:r>
      <w:r w:rsidR="00FC12E0">
        <w:t xml:space="preserve">             </w:t>
      </w:r>
      <w:r>
        <w:t xml:space="preserve"> </w:t>
      </w:r>
      <w:r w:rsidR="009D1041" w:rsidRPr="00F22BED">
        <w:t xml:space="preserve">  </w:t>
      </w:r>
      <w:r w:rsidR="006D2D8D">
        <w:rPr>
          <w:noProof/>
        </w:rPr>
        <mc:AlternateContent>
          <mc:Choice Requires="wps">
            <w:drawing>
              <wp:anchor distT="0" distB="0" distL="114300" distR="114300" simplePos="0" relativeHeight="251812352" behindDoc="0" locked="0" layoutInCell="1" allowOverlap="1" wp14:anchorId="4D5226EB" wp14:editId="73969D58">
                <wp:simplePos x="0" y="0"/>
                <wp:positionH relativeFrom="column">
                  <wp:posOffset>4021031</wp:posOffset>
                </wp:positionH>
                <wp:positionV relativeFrom="paragraph">
                  <wp:posOffset>582295</wp:posOffset>
                </wp:positionV>
                <wp:extent cx="490855" cy="321734"/>
                <wp:effectExtent l="0" t="0" r="23495" b="21590"/>
                <wp:wrapNone/>
                <wp:docPr id="9" name="Text Box 9"/>
                <wp:cNvGraphicFramePr/>
                <a:graphic xmlns:a="http://schemas.openxmlformats.org/drawingml/2006/main">
                  <a:graphicData uri="http://schemas.microsoft.com/office/word/2010/wordprocessingShape">
                    <wps:wsp>
                      <wps:cNvSpPr txBox="1"/>
                      <wps:spPr>
                        <a:xfrm>
                          <a:off x="0" y="0"/>
                          <a:ext cx="490855" cy="321734"/>
                        </a:xfrm>
                        <a:prstGeom prst="rect">
                          <a:avLst/>
                        </a:prstGeom>
                        <a:solidFill>
                          <a:schemeClr val="lt1"/>
                        </a:solidFill>
                        <a:ln w="6350">
                          <a:solidFill>
                            <a:schemeClr val="bg1"/>
                          </a:solidFill>
                        </a:ln>
                      </wps:spPr>
                      <wps:txbx>
                        <w:txbxContent>
                          <w:p w14:paraId="0B149712" w14:textId="20911262" w:rsidR="00EE6484" w:rsidRPr="002B67EE" w:rsidRDefault="00F51420">
                            <m:oMathPara>
                              <m:oMath>
                                <m:sSub>
                                  <m:sSubPr>
                                    <m:ctrlPr>
                                      <w:rPr>
                                        <w:rFonts w:ascii="Cambria Math" w:hAnsi="Cambria Math"/>
                                        <w:i/>
                                      </w:rPr>
                                    </m:ctrlPr>
                                  </m:sSubPr>
                                  <m:e>
                                    <m:r>
                                      <w:rPr>
                                        <w:rFonts w:ascii="Cambria Math" w:hAnsi="Cambria Math"/>
                                      </w:rPr>
                                      <m:t>F</m:t>
                                    </m:r>
                                  </m:e>
                                  <m:sub>
                                    <m:r>
                                      <w:rPr>
                                        <w:rFonts w:ascii="Cambria Math" w:hAnsi="Cambria Math"/>
                                      </w:rPr>
                                      <m:t>comb</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5226EB" id="_x0000_t202" coordsize="21600,21600" o:spt="202" path="m,l,21600r21600,l21600,xe">
                <v:stroke joinstyle="miter"/>
                <v:path gradientshapeok="t" o:connecttype="rect"/>
              </v:shapetype>
              <v:shape id="Text Box 9" o:spid="_x0000_s1026" type="#_x0000_t202" style="position:absolute;left:0;text-align:left;margin-left:316.6pt;margin-top:45.85pt;width:38.65pt;height:25.3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" fillcolor="white [3201]" strokecolor="white [3212]" strokeweight=".5pt">
                <v:textbox>
                  <w:txbxContent>
                    <w:p w14:paraId="0B149712" w14:textId="20911262" w:rsidR="00EE6484" w:rsidRPr="002B67EE" w:rsidRDefault="00B134E8">
                      <m:oMathPara>
                        <m:oMath>
                          <m:sSub>
                            <m:sSubPr>
                              <m:ctrlPr>
                                <w:rPr>
                                  <w:rFonts w:ascii="Cambria Math" w:hAnsi="Cambria Math"/>
                                  <w:i/>
                                </w:rPr>
                              </m:ctrlPr>
                            </m:sSubPr>
                            <m:e>
                              <m:r>
                                <w:rPr>
                                  <w:rFonts w:ascii="Cambria Math" w:hAnsi="Cambria Math"/>
                                </w:rPr>
                                <m:t>F</m:t>
                              </m:r>
                            </m:e>
                            <m:sub>
                              <m:r>
                                <w:rPr>
                                  <w:rFonts w:ascii="Cambria Math" w:hAnsi="Cambria Math"/>
                                </w:rPr>
                                <m:t>comb</m:t>
                              </m:r>
                            </m:sub>
                          </m:sSub>
                        </m:oMath>
                      </m:oMathPara>
                    </w:p>
                  </w:txbxContent>
                </v:textbox>
              </v:shape>
            </w:pict>
          </mc:Fallback>
        </mc:AlternateContent>
      </w:r>
      <w:r w:rsidR="00034AE9">
        <w:rPr>
          <w:noProof/>
        </w:rPr>
        <mc:AlternateContent>
          <mc:Choice Requires="wps">
            <w:drawing>
              <wp:anchor distT="0" distB="0" distL="114300" distR="114300" simplePos="0" relativeHeight="251813376" behindDoc="0" locked="0" layoutInCell="1" allowOverlap="1" wp14:anchorId="3B3DB0FB" wp14:editId="5BDEB565">
                <wp:simplePos x="0" y="0"/>
                <wp:positionH relativeFrom="column">
                  <wp:posOffset>1819910</wp:posOffset>
                </wp:positionH>
                <wp:positionV relativeFrom="paragraph">
                  <wp:posOffset>1659255</wp:posOffset>
                </wp:positionV>
                <wp:extent cx="422910" cy="338455"/>
                <wp:effectExtent l="0" t="0" r="15240" b="23495"/>
                <wp:wrapNone/>
                <wp:docPr id="12" name="Text Box 12"/>
                <wp:cNvGraphicFramePr/>
                <a:graphic xmlns:a="http://schemas.openxmlformats.org/drawingml/2006/main">
                  <a:graphicData uri="http://schemas.microsoft.com/office/word/2010/wordprocessingShape">
                    <wps:wsp>
                      <wps:cNvSpPr txBox="1"/>
                      <wps:spPr>
                        <a:xfrm>
                          <a:off x="0" y="0"/>
                          <a:ext cx="422910" cy="338455"/>
                        </a:xfrm>
                        <a:prstGeom prst="rect">
                          <a:avLst/>
                        </a:prstGeom>
                        <a:solidFill>
                          <a:schemeClr val="lt1"/>
                        </a:solidFill>
                        <a:ln w="6350">
                          <a:solidFill>
                            <a:schemeClr val="bg1"/>
                          </a:solidFill>
                        </a:ln>
                      </wps:spPr>
                      <wps:txbx>
                        <w:txbxContent>
                          <w:p w14:paraId="55138964" w14:textId="4AE8E034" w:rsidR="00EE6484" w:rsidRDefault="00F51420">
                            <m:oMathPara>
                              <m:oMath>
                                <m:sSub>
                                  <m:sSubPr>
                                    <m:ctrlPr>
                                      <w:rPr>
                                        <w:rFonts w:ascii="Cambria Math" w:hAnsi="Cambria Math"/>
                                        <w:i/>
                                      </w:rPr>
                                    </m:ctrlPr>
                                  </m:sSubPr>
                                  <m:e>
                                    <m:r>
                                      <w:rPr>
                                        <w:rFonts w:ascii="Cambria Math" w:hAnsi="Cambria Math"/>
                                      </w:rPr>
                                      <m:t>F</m:t>
                                    </m:r>
                                  </m:e>
                                  <m:sub>
                                    <m:r>
                                      <w:rPr>
                                        <w:rFonts w:ascii="Cambria Math" w:hAnsi="Cambria Math"/>
                                      </w:rPr>
                                      <m:t>sp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3DB0FB" id="Text Box 12" o:spid="_x0000_s1027" type="#_x0000_t202" style="position:absolute;left:0;text-align:left;margin-left:143.3pt;margin-top:130.65pt;width:33.3pt;height:26.6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" fillcolor="white [3201]" strokecolor="white [3212]" strokeweight=".5pt">
                <v:textbox>
                  <w:txbxContent>
                    <w:p w14:paraId="55138964" w14:textId="4AE8E034" w:rsidR="00EE6484" w:rsidRDefault="00B134E8">
                      <m:oMathPara>
                        <m:oMath>
                          <m:sSub>
                            <m:sSubPr>
                              <m:ctrlPr>
                                <w:rPr>
                                  <w:rFonts w:ascii="Cambria Math" w:hAnsi="Cambria Math"/>
                                  <w:i/>
                                </w:rPr>
                              </m:ctrlPr>
                            </m:sSubPr>
                            <m:e>
                              <m:r>
                                <w:rPr>
                                  <w:rFonts w:ascii="Cambria Math" w:hAnsi="Cambria Math"/>
                                </w:rPr>
                                <m:t>F</m:t>
                              </m:r>
                            </m:e>
                            <m:sub>
                              <m:r>
                                <w:rPr>
                                  <w:rFonts w:ascii="Cambria Math" w:hAnsi="Cambria Math"/>
                                </w:rPr>
                                <m:t>sp</m:t>
                              </m:r>
                            </m:sub>
                          </m:sSub>
                        </m:oMath>
                      </m:oMathPara>
                    </w:p>
                  </w:txbxContent>
                </v:textbox>
              </v:shape>
            </w:pict>
          </mc:Fallback>
        </mc:AlternateContent>
      </w:r>
      <w:r w:rsidR="0081342D">
        <w:rPr>
          <w:noProof/>
        </w:rPr>
        <mc:AlternateContent>
          <mc:Choice Requires="wps">
            <w:drawing>
              <wp:anchor distT="0" distB="0" distL="114300" distR="114300" simplePos="0" relativeHeight="251814400" behindDoc="0" locked="0" layoutInCell="1" allowOverlap="1" wp14:anchorId="5FA172E3" wp14:editId="33562365">
                <wp:simplePos x="0" y="0"/>
                <wp:positionH relativeFrom="column">
                  <wp:posOffset>1556808</wp:posOffset>
                </wp:positionH>
                <wp:positionV relativeFrom="paragraph">
                  <wp:posOffset>3690197</wp:posOffset>
                </wp:positionV>
                <wp:extent cx="422910" cy="287655"/>
                <wp:effectExtent l="0" t="0" r="15240" b="17145"/>
                <wp:wrapNone/>
                <wp:docPr id="13" name="Text Box 13"/>
                <wp:cNvGraphicFramePr/>
                <a:graphic xmlns:a="http://schemas.openxmlformats.org/drawingml/2006/main">
                  <a:graphicData uri="http://schemas.microsoft.com/office/word/2010/wordprocessingShape">
                    <wps:wsp>
                      <wps:cNvSpPr txBox="1"/>
                      <wps:spPr>
                        <a:xfrm>
                          <a:off x="0" y="0"/>
                          <a:ext cx="422910" cy="287655"/>
                        </a:xfrm>
                        <a:prstGeom prst="rect">
                          <a:avLst/>
                        </a:prstGeom>
                        <a:solidFill>
                          <a:schemeClr val="lt1"/>
                        </a:solidFill>
                        <a:ln w="6350">
                          <a:solidFill>
                            <a:schemeClr val="bg1"/>
                          </a:solidFill>
                        </a:ln>
                      </wps:spPr>
                      <wps:txbx>
                        <w:txbxContent>
                          <w:p w14:paraId="4FED50C8" w14:textId="2C9B2806" w:rsidR="00EE6484" w:rsidRDefault="00F51420">
                            <m:oMathPara>
                              <m:oMath>
                                <m:sSub>
                                  <m:sSubPr>
                                    <m:ctrlPr>
                                      <w:rPr>
                                        <w:rFonts w:ascii="Cambria Math" w:hAnsi="Cambria Math"/>
                                        <w:i/>
                                      </w:rPr>
                                    </m:ctrlPr>
                                  </m:sSubPr>
                                  <m:e>
                                    <m:r>
                                      <w:rPr>
                                        <w:rFonts w:ascii="Cambria Math" w:hAnsi="Cambria Math"/>
                                      </w:rPr>
                                      <m:t>F</m:t>
                                    </m:r>
                                  </m:e>
                                  <m:sub>
                                    <m:r>
                                      <w:rPr>
                                        <w:rFonts w:ascii="Cambria Math" w:hAnsi="Cambria Math"/>
                                      </w:rPr>
                                      <m:t>m</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A172E3" id="Text Box 13" o:spid="_x0000_s1028" type="#_x0000_t202" style="position:absolute;left:0;text-align:left;margin-left:122.6pt;margin-top:290.55pt;width:33.3pt;height:22.6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" fillcolor="white [3201]" strokecolor="white [3212]" strokeweight=".5pt">
                <v:textbox>
                  <w:txbxContent>
                    <w:p w14:paraId="4FED50C8" w14:textId="2C9B2806" w:rsidR="00EE6484" w:rsidRDefault="00B134E8">
                      <m:oMathPara>
                        <m:oMath>
                          <m:sSub>
                            <m:sSubPr>
                              <m:ctrlPr>
                                <w:rPr>
                                  <w:rFonts w:ascii="Cambria Math" w:hAnsi="Cambria Math"/>
                                  <w:i/>
                                </w:rPr>
                              </m:ctrlPr>
                            </m:sSubPr>
                            <m:e>
                              <m:r>
                                <w:rPr>
                                  <w:rFonts w:ascii="Cambria Math" w:hAnsi="Cambria Math"/>
                                </w:rPr>
                                <m:t>F</m:t>
                              </m:r>
                            </m:e>
                            <m:sub>
                              <m:r>
                                <w:rPr>
                                  <w:rFonts w:ascii="Cambria Math" w:hAnsi="Cambria Math"/>
                                </w:rPr>
                                <m:t>m</m:t>
                              </m:r>
                            </m:sub>
                          </m:sSub>
                        </m:oMath>
                      </m:oMathPara>
                    </w:p>
                  </w:txbxContent>
                </v:textbox>
              </v:shape>
            </w:pict>
          </mc:Fallback>
        </mc:AlternateContent>
      </w:r>
      <w:r w:rsidR="0081342D">
        <w:rPr>
          <w:noProof/>
        </w:rPr>
        <mc:AlternateContent>
          <mc:Choice Requires="wps">
            <w:drawing>
              <wp:anchor distT="0" distB="0" distL="114300" distR="114300" simplePos="0" relativeHeight="251817472" behindDoc="0" locked="0" layoutInCell="1" allowOverlap="1" wp14:anchorId="39A51448" wp14:editId="45CE9887">
                <wp:simplePos x="0" y="0"/>
                <wp:positionH relativeFrom="column">
                  <wp:posOffset>3530388</wp:posOffset>
                </wp:positionH>
                <wp:positionV relativeFrom="paragraph">
                  <wp:posOffset>2590377</wp:posOffset>
                </wp:positionV>
                <wp:extent cx="1151467" cy="304800"/>
                <wp:effectExtent l="0" t="0" r="10795" b="19050"/>
                <wp:wrapNone/>
                <wp:docPr id="15" name="Text Box 15"/>
                <wp:cNvGraphicFramePr/>
                <a:graphic xmlns:a="http://schemas.openxmlformats.org/drawingml/2006/main">
                  <a:graphicData uri="http://schemas.microsoft.com/office/word/2010/wordprocessingShape">
                    <wps:wsp>
                      <wps:cNvSpPr txBox="1"/>
                      <wps:spPr>
                        <a:xfrm>
                          <a:off x="0" y="0"/>
                          <a:ext cx="1151467" cy="304800"/>
                        </a:xfrm>
                        <a:prstGeom prst="rect">
                          <a:avLst/>
                        </a:prstGeom>
                        <a:solidFill>
                          <a:schemeClr val="lt1"/>
                        </a:solidFill>
                        <a:ln w="6350">
                          <a:solidFill>
                            <a:schemeClr val="bg1"/>
                          </a:solidFill>
                        </a:ln>
                      </wps:spPr>
                      <wps:txbx>
                        <w:txbxContent>
                          <w:p w14:paraId="11DA0524" w14:textId="184237A6" w:rsidR="00EE6484" w:rsidRDefault="00F51420">
                            <m:oMathPara>
                              <m:oMath>
                                <m:sSub>
                                  <m:sSubPr>
                                    <m:ctrlPr>
                                      <w:rPr>
                                        <w:rFonts w:ascii="Cambria Math" w:hAnsi="Cambria Math"/>
                                        <w:i/>
                                      </w:rPr>
                                    </m:ctrlPr>
                                  </m:sSubPr>
                                  <m:e>
                                    <m:r>
                                      <w:rPr>
                                        <w:rFonts w:ascii="Cambria Math" w:hAnsi="Cambria Math"/>
                                      </w:rPr>
                                      <m:t>F</m:t>
                                    </m:r>
                                  </m:e>
                                  <m:sub>
                                    <m:r>
                                      <w:rPr>
                                        <w:rFonts w:ascii="Cambria Math" w:hAnsi="Cambria Math"/>
                                      </w:rPr>
                                      <m:t>ad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vis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A51448" id="Text Box 15" o:spid="_x0000_s1029" type="#_x0000_t202" style="position:absolute;left:0;text-align:left;margin-left:278pt;margin-top:203.95pt;width:90.65pt;height:24pt;z-index:25181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" fillcolor="white [3201]" strokecolor="white [3212]" strokeweight=".5pt">
                <v:textbox>
                  <w:txbxContent>
                    <w:p w14:paraId="11DA0524" w14:textId="184237A6" w:rsidR="00EE6484" w:rsidRDefault="00B134E8">
                      <m:oMathPara>
                        <m:oMath>
                          <m:sSub>
                            <m:sSubPr>
                              <m:ctrlPr>
                                <w:rPr>
                                  <w:rFonts w:ascii="Cambria Math" w:hAnsi="Cambria Math"/>
                                  <w:i/>
                                </w:rPr>
                              </m:ctrlPr>
                            </m:sSubPr>
                            <m:e>
                              <m:r>
                                <w:rPr>
                                  <w:rFonts w:ascii="Cambria Math" w:hAnsi="Cambria Math"/>
                                </w:rPr>
                                <m:t>F</m:t>
                              </m:r>
                            </m:e>
                            <m:sub>
                              <m:r>
                                <w:rPr>
                                  <w:rFonts w:ascii="Cambria Math" w:hAnsi="Cambria Math"/>
                                </w:rPr>
                                <m:t>ad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vis</m:t>
                              </m:r>
                            </m:sub>
                          </m:sSub>
                        </m:oMath>
                      </m:oMathPara>
                    </w:p>
                  </w:txbxContent>
                </v:textbox>
              </v:shape>
            </w:pict>
          </mc:Fallback>
        </mc:AlternateContent>
      </w:r>
      <w:r w:rsidR="008F29DD">
        <w:rPr>
          <w:noProof/>
        </w:rPr>
        <w:drawing>
          <wp:inline distT="0" distB="0" distL="0" distR="0" wp14:anchorId="0BAD11C5" wp14:editId="2C6C307A">
            <wp:extent cx="5943600" cy="3615267"/>
            <wp:effectExtent l="0" t="0" r="0" b="444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4925" cy="3616073"/>
                    </a:xfrm>
                    <a:prstGeom prst="rect">
                      <a:avLst/>
                    </a:prstGeom>
                  </pic:spPr>
                </pic:pic>
              </a:graphicData>
            </a:graphic>
          </wp:inline>
        </w:drawing>
      </w:r>
    </w:p>
    <w:p w14:paraId="4A52340A" w14:textId="4D1CB868" w:rsidR="0075629D" w:rsidRDefault="006C3234" w:rsidP="00104440">
      <w:r w:rsidRPr="00F22BED">
        <w:tab/>
      </w:r>
      <w:r w:rsidRPr="00F22BED">
        <w:tab/>
      </w:r>
      <w:r w:rsidRPr="00F22BED">
        <w:tab/>
      </w:r>
      <w:r w:rsidR="00F019C5" w:rsidRPr="00F22BED">
        <w:t xml:space="preserve">     </w:t>
      </w:r>
      <w:r w:rsidR="00FC12E0">
        <w:t xml:space="preserve">          </w:t>
      </w:r>
      <w:r w:rsidR="00F019C5" w:rsidRPr="00F22BED">
        <w:t xml:space="preserve">     </w:t>
      </w:r>
      <w:r w:rsidR="007C3D89" w:rsidRPr="00F22BED">
        <w:t>Figure</w:t>
      </w:r>
      <w:r w:rsidR="008038BA" w:rsidRPr="00F22BED">
        <w:t>.</w:t>
      </w:r>
      <w:r w:rsidRPr="00F22BED">
        <w:t xml:space="preserve"> 2.1 Force diagram of mover of FPLG</w:t>
      </w:r>
    </w:p>
    <w:p w14:paraId="4E1F25A0" w14:textId="61DB4811" w:rsidR="00182C0C" w:rsidRPr="00F22BED" w:rsidRDefault="009F481A" w:rsidP="00104440">
      <w:r w:rsidRPr="00F22BED">
        <w:tab/>
        <w:t xml:space="preserve"> </w:t>
      </w:r>
    </w:p>
    <w:p w14:paraId="12491133" w14:textId="3468AFA9" w:rsidR="005877A5" w:rsidRPr="00F22BED" w:rsidRDefault="00B30AFC" w:rsidP="00104440">
      <w:bookmarkStart w:id="52" w:name="_Toc96979818"/>
      <w:bookmarkStart w:id="53" w:name="_Toc96984312"/>
      <w:bookmarkStart w:id="54" w:name="_Toc98113755"/>
      <w:r w:rsidRPr="00F22BED">
        <w:lastRenderedPageBreak/>
        <w:t>2.2 COMBUSTION FORCE</w:t>
      </w:r>
      <w:bookmarkEnd w:id="52"/>
      <w:bookmarkEnd w:id="53"/>
      <w:bookmarkEnd w:id="54"/>
      <w:r w:rsidRPr="00F22BED">
        <w:t xml:space="preserve"> </w:t>
      </w:r>
      <w:r w:rsidR="005877A5" w:rsidRPr="00F22BED">
        <w:t>Spark ignited two stroke ICEs work</w:t>
      </w:r>
      <w:r w:rsidR="00CB1370" w:rsidRPr="00F22BED">
        <w:t>s</w:t>
      </w:r>
      <w:r w:rsidR="005877A5" w:rsidRPr="00F22BED">
        <w:t xml:space="preserve"> on Otto cycle. The air fuel mixture is compressed adiabatically from BCD to TDC. Compression is followed by an isochoric ignition in a constant volume. The ignited fuel expands as an adiabatic process during the expansion stroke. Two stroke </w:t>
      </w:r>
      <w:r w:rsidR="007F55EC" w:rsidRPr="00F22BED">
        <w:t>engines</w:t>
      </w:r>
      <w:r w:rsidR="005877A5" w:rsidRPr="00F22BED">
        <w:t xml:space="preserve"> do not have dedicated intake and exhaust strokes. The fuel inlet port is opened towards the end of the expansion stroke. The fuel is then transferred to the combustion chamber via a transfer port. The exhaust port is opened simultaneously with the transfer port and burnt air fuel mixture is let out. Once the piston transits into compression stroke, the inlet, </w:t>
      </w:r>
      <w:proofErr w:type="gramStart"/>
      <w:r w:rsidR="005877A5" w:rsidRPr="00F22BED">
        <w:t>transfer</w:t>
      </w:r>
      <w:proofErr w:type="gramEnd"/>
      <w:r w:rsidR="005877A5" w:rsidRPr="00F22BED">
        <w:t xml:space="preserve"> and exhaust ports are closed in the order they were open. This process is called scavenging. The Pressure-Volume (PV) diagram shown in figure 2.1 shows the Otto cycle of an ideal two stroke engine.</w:t>
      </w:r>
    </w:p>
    <w:p w14:paraId="510D1A32" w14:textId="0C9F2933" w:rsidR="00207301" w:rsidRPr="00F22BED" w:rsidRDefault="00207301" w:rsidP="00104440">
      <w:r w:rsidRPr="00F22BED">
        <w:tab/>
      </w:r>
      <w:r w:rsidRPr="00F22BED">
        <w:tab/>
        <w:t xml:space="preserve">       </w:t>
      </w:r>
      <w:r w:rsidR="00C07964">
        <w:t xml:space="preserve">           </w:t>
      </w:r>
      <w:r w:rsidRPr="00F22BED">
        <w:t xml:space="preserve">    </w:t>
      </w:r>
      <w:bookmarkStart w:id="55" w:name="_Toc96979819"/>
      <w:r w:rsidRPr="00F22BED">
        <w:rPr>
          <w:noProof/>
        </w:rPr>
        <w:drawing>
          <wp:inline distT="0" distB="0" distL="0" distR="0" wp14:anchorId="2C194376" wp14:editId="6D65BDFD">
            <wp:extent cx="4013406" cy="3200564"/>
            <wp:effectExtent l="0" t="0" r="6350" b="0"/>
            <wp:docPr id="3656" name="Picture 36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 name="Picture 3656"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13406" cy="3200564"/>
                    </a:xfrm>
                    <a:prstGeom prst="rect">
                      <a:avLst/>
                    </a:prstGeom>
                  </pic:spPr>
                </pic:pic>
              </a:graphicData>
            </a:graphic>
          </wp:inline>
        </w:drawing>
      </w:r>
      <w:bookmarkEnd w:id="55"/>
    </w:p>
    <w:p w14:paraId="762C5DD6" w14:textId="0C0766C8" w:rsidR="005877A5" w:rsidRPr="00F22BED" w:rsidRDefault="00207301" w:rsidP="00104440">
      <w:r w:rsidRPr="00F22BED">
        <w:t xml:space="preserve"> </w:t>
      </w:r>
      <w:r w:rsidR="00F22BED">
        <w:t xml:space="preserve">        </w:t>
      </w:r>
      <w:r w:rsidR="008224BA" w:rsidRPr="00F22BED">
        <w:t xml:space="preserve">    </w:t>
      </w:r>
      <w:r w:rsidR="00104440">
        <w:t xml:space="preserve">                                    </w:t>
      </w:r>
      <w:r w:rsidR="00C07964">
        <w:t xml:space="preserve">        </w:t>
      </w:r>
      <w:r w:rsidR="008224BA" w:rsidRPr="00F22BED">
        <w:t xml:space="preserve"> </w:t>
      </w:r>
      <w:r w:rsidR="005877A5" w:rsidRPr="00F22BED">
        <w:t xml:space="preserve">Figure 2.2 </w:t>
      </w:r>
      <w:commentRangeStart w:id="56"/>
      <w:r w:rsidR="005877A5" w:rsidRPr="00F22BED">
        <w:t>Two-stroke P-V diagram</w:t>
      </w:r>
      <w:commentRangeEnd w:id="56"/>
      <w:r w:rsidR="00493C93">
        <w:rPr>
          <w:rStyle w:val="CommentReference"/>
        </w:rPr>
        <w:commentReference w:id="56"/>
      </w:r>
    </w:p>
    <w:p w14:paraId="1F18DF25" w14:textId="2F27A70F" w:rsidR="005877A5" w:rsidRPr="00F22BED" w:rsidRDefault="005877A5" w:rsidP="00104440">
      <w:r w:rsidRPr="00F22BED">
        <w:t>The interaction of piston and gas differs in compression stroke and expansion stroke. In compression stroke the piston compresses the air</w:t>
      </w:r>
      <w:r w:rsidR="00654367">
        <w:t>-</w:t>
      </w:r>
      <w:r w:rsidRPr="00F22BED">
        <w:t xml:space="preserve">fuel mixture while in expansion stroke the ignited air fuel mixture exerts a force on the piston to drive it to BDC. The instantaneous force exerted by fuel gas on the piston is modelled by </w:t>
      </w:r>
      <w:commentRangeStart w:id="57"/>
      <w:r w:rsidRPr="00F22BED">
        <w:t>deferential</w:t>
      </w:r>
      <w:commentRangeEnd w:id="57"/>
      <w:r w:rsidR="00AE5703">
        <w:rPr>
          <w:rStyle w:val="CommentReference"/>
        </w:rPr>
        <w:commentReference w:id="57"/>
      </w:r>
      <w:r w:rsidRPr="00F22BED">
        <w:t xml:space="preserve"> pressure that acts on the piston. Let the pressure exerted by fuel gas on piston be </w:t>
      </w:r>
      <m:oMath>
        <m:sSub>
          <m:sSubPr>
            <m:ctrlPr>
              <w:rPr>
                <w:rFonts w:ascii="Cambria Math" w:hAnsi="Cambria Math"/>
                <w:i/>
                <w:color w:val="595959" w:themeColor="text1" w:themeTint="A6"/>
              </w:rPr>
            </m:ctrlPr>
          </m:sSubPr>
          <m:e>
            <m:r>
              <w:rPr>
                <w:rFonts w:ascii="Cambria Math" w:hAnsi="Cambria Math"/>
              </w:rPr>
              <m:t>P</m:t>
            </m:r>
          </m:e>
          <m:sub>
            <m:r>
              <w:rPr>
                <w:rFonts w:ascii="Cambria Math" w:hAnsi="Cambria Math"/>
              </w:rPr>
              <m:t>C</m:t>
            </m:r>
          </m:sub>
        </m:sSub>
      </m:oMath>
      <w:r w:rsidRPr="00F22BED">
        <w:t xml:space="preserve"> and atmospheric pressure be </w:t>
      </w:r>
      <m:oMath>
        <m:sSub>
          <m:sSubPr>
            <m:ctrlPr>
              <w:rPr>
                <w:rFonts w:ascii="Cambria Math" w:hAnsi="Cambria Math"/>
                <w:i/>
                <w:color w:val="595959" w:themeColor="text1" w:themeTint="A6"/>
              </w:rPr>
            </m:ctrlPr>
          </m:sSubPr>
          <m:e>
            <m:r>
              <w:rPr>
                <w:rFonts w:ascii="Cambria Math" w:hAnsi="Cambria Math"/>
              </w:rPr>
              <m:t>P</m:t>
            </m:r>
          </m:e>
          <m:sub>
            <m:r>
              <w:rPr>
                <w:rFonts w:ascii="Cambria Math" w:hAnsi="Cambria Math"/>
              </w:rPr>
              <m:t>atm</m:t>
            </m:r>
          </m:sub>
        </m:sSub>
        <m:r>
          <w:rPr>
            <w:rFonts w:ascii="Cambria Math" w:hAnsi="Cambria Math"/>
            <w:color w:val="595959" w:themeColor="text1" w:themeTint="A6"/>
          </w:rPr>
          <m:t xml:space="preserve"> </m:t>
        </m:r>
      </m:oMath>
      <w:r w:rsidRPr="00F22BED">
        <w:rPr>
          <w:color w:val="595959" w:themeColor="text1" w:themeTint="A6"/>
        </w:rPr>
        <w:t>.</w:t>
      </w:r>
      <w:r w:rsidR="006F3D30" w:rsidRPr="00F22BED">
        <w:rPr>
          <w:color w:val="595959" w:themeColor="text1" w:themeTint="A6"/>
        </w:rPr>
        <w:t xml:space="preserve"> </w:t>
      </w:r>
      <w:r w:rsidRPr="00F22BED">
        <w:t>Then the instantaneous combustion force is given by:</w:t>
      </w:r>
    </w:p>
    <w:tbl>
      <w:tblPr>
        <w:tblStyle w:val="TableGrid"/>
        <w:tblW w:w="0" w:type="auto"/>
        <w:tblInd w:w="102" w:type="dxa"/>
        <w:tblLook w:val="04A0" w:firstRow="1" w:lastRow="0" w:firstColumn="1" w:lastColumn="0" w:noHBand="0" w:noVBand="1"/>
      </w:tblPr>
      <w:tblGrid>
        <w:gridCol w:w="8346"/>
        <w:gridCol w:w="907"/>
      </w:tblGrid>
      <w:tr w:rsidR="005877A5" w:rsidRPr="00F22BED" w14:paraId="51248792" w14:textId="77777777" w:rsidTr="00565649">
        <w:tc>
          <w:tcPr>
            <w:tcW w:w="8346" w:type="dxa"/>
          </w:tcPr>
          <w:p w14:paraId="1835406C" w14:textId="77777777" w:rsidR="005877A5" w:rsidRPr="00F22BED" w:rsidRDefault="00F51420" w:rsidP="00104440">
            <w:pPr>
              <w:rPr>
                <w:rFonts w:eastAsia="Calibri"/>
              </w:rPr>
            </w:pPr>
            <m:oMathPara>
              <m:oMath>
                <m:sSub>
                  <m:sSubPr>
                    <m:ctrlPr>
                      <w:rPr>
                        <w:rFonts w:ascii="Cambria Math" w:hAnsi="Cambria Math"/>
                        <w:color w:val="595959" w:themeColor="text1" w:themeTint="A6"/>
                      </w:rPr>
                    </m:ctrlPr>
                  </m:sSubPr>
                  <m:e>
                    <m:r>
                      <w:rPr>
                        <w:rFonts w:ascii="Cambria Math" w:hAnsi="Cambria Math"/>
                      </w:rPr>
                      <m:t>F</m:t>
                    </m:r>
                  </m:e>
                  <m:sub>
                    <m:r>
                      <w:rPr>
                        <w:rFonts w:ascii="Cambria Math" w:hAnsi="Cambria Math"/>
                      </w:rPr>
                      <m:t>comb</m:t>
                    </m:r>
                  </m:sub>
                </m:sSub>
                <m:r>
                  <m:rPr>
                    <m:sty m:val="p"/>
                  </m:rPr>
                  <w:rPr>
                    <w:rFonts w:ascii="Cambria Math" w:hAnsi="Cambria Math"/>
                  </w:rPr>
                  <m:t>=</m:t>
                </m:r>
                <m:r>
                  <w:rPr>
                    <w:rFonts w:ascii="Cambria Math" w:hAnsi="Cambria Math"/>
                  </w:rPr>
                  <m:t>A</m:t>
                </m:r>
                <m:d>
                  <m:dPr>
                    <m:ctrlPr>
                      <w:rPr>
                        <w:rFonts w:ascii="Cambria Math" w:hAnsi="Cambria Math"/>
                        <w:color w:val="595959" w:themeColor="text1" w:themeTint="A6"/>
                      </w:rPr>
                    </m:ctrlPr>
                  </m:dPr>
                  <m:e>
                    <m:sSub>
                      <m:sSubPr>
                        <m:ctrlPr>
                          <w:rPr>
                            <w:rFonts w:ascii="Cambria Math" w:hAnsi="Cambria Math"/>
                            <w:color w:val="595959" w:themeColor="text1" w:themeTint="A6"/>
                          </w:rPr>
                        </m:ctrlPr>
                      </m:sSubPr>
                      <m:e>
                        <m:r>
                          <w:rPr>
                            <w:rFonts w:ascii="Cambria Math" w:hAnsi="Cambria Math"/>
                          </w:rPr>
                          <m:t>P</m:t>
                        </m:r>
                      </m:e>
                      <m:sub>
                        <m:r>
                          <w:rPr>
                            <w:rFonts w:ascii="Cambria Math" w:hAnsi="Cambria Math"/>
                          </w:rPr>
                          <m:t>C</m:t>
                        </m:r>
                      </m:sub>
                    </m:sSub>
                    <m:r>
                      <m:rPr>
                        <m:sty m:val="p"/>
                      </m:rPr>
                      <w:rPr>
                        <w:rFonts w:ascii="Cambria Math" w:hAnsi="Cambria Math"/>
                        <w:color w:val="595959" w:themeColor="text1" w:themeTint="A6"/>
                      </w:rPr>
                      <m:t>-</m:t>
                    </m:r>
                    <m:sSub>
                      <m:sSubPr>
                        <m:ctrlPr>
                          <w:rPr>
                            <w:rFonts w:ascii="Cambria Math" w:hAnsi="Cambria Math"/>
                            <w:color w:val="595959" w:themeColor="text1" w:themeTint="A6"/>
                          </w:rPr>
                        </m:ctrlPr>
                      </m:sSubPr>
                      <m:e>
                        <m:r>
                          <w:rPr>
                            <w:rFonts w:ascii="Cambria Math" w:hAnsi="Cambria Math"/>
                          </w:rPr>
                          <m:t>P</m:t>
                        </m:r>
                      </m:e>
                      <m:sub>
                        <m:r>
                          <w:rPr>
                            <w:rFonts w:ascii="Cambria Math" w:hAnsi="Cambria Math"/>
                          </w:rPr>
                          <m:t>atm</m:t>
                        </m:r>
                      </m:sub>
                    </m:sSub>
                  </m:e>
                </m:d>
              </m:oMath>
            </m:oMathPara>
          </w:p>
        </w:tc>
        <w:tc>
          <w:tcPr>
            <w:tcW w:w="907" w:type="dxa"/>
          </w:tcPr>
          <w:p w14:paraId="4DF528A1" w14:textId="77777777" w:rsidR="005877A5" w:rsidRPr="00F22BED" w:rsidRDefault="005877A5" w:rsidP="00104440">
            <w:r w:rsidRPr="00F22BED">
              <w:t>(2.2.1)</w:t>
            </w:r>
          </w:p>
        </w:tc>
      </w:tr>
    </w:tbl>
    <w:p w14:paraId="0171D924" w14:textId="1F40BAED" w:rsidR="005877A5" w:rsidRPr="00F22BED" w:rsidRDefault="005877A5" w:rsidP="00104440">
      <w:pPr>
        <w:rPr>
          <w:color w:val="595959" w:themeColor="text1" w:themeTint="A6"/>
        </w:rPr>
      </w:pPr>
      <w:r w:rsidRPr="00F22BED">
        <w:t xml:space="preserve">where </w:t>
      </w:r>
      <m:oMath>
        <m:r>
          <w:rPr>
            <w:rFonts w:ascii="Cambria Math" w:hAnsi="Cambria Math"/>
          </w:rPr>
          <m:t>A</m:t>
        </m:r>
      </m:oMath>
      <w:r w:rsidRPr="00F22BED">
        <w:t xml:space="preserve"> is the cross-s</w:t>
      </w:r>
      <w:proofErr w:type="spellStart"/>
      <w:r w:rsidRPr="00F22BED">
        <w:t>ectional</w:t>
      </w:r>
      <w:proofErr w:type="spellEnd"/>
      <w:r w:rsidRPr="00F22BED">
        <w:t xml:space="preserve"> area of the </w:t>
      </w:r>
      <w:proofErr w:type="gramStart"/>
      <w:r w:rsidRPr="00F22BED">
        <w:t>piston.</w:t>
      </w:r>
      <w:proofErr w:type="gramEnd"/>
      <w:r w:rsidRPr="00F22BED">
        <w:t xml:space="preserve"> The fuel pressure</w:t>
      </w:r>
      <w:r w:rsidRPr="00F22BED">
        <w:rPr>
          <w:color w:val="595959" w:themeColor="text1" w:themeTint="A6"/>
        </w:rPr>
        <w:t xml:space="preserve"> </w:t>
      </w:r>
      <m:oMath>
        <m:sSub>
          <m:sSubPr>
            <m:ctrlPr>
              <w:rPr>
                <w:rFonts w:ascii="Cambria Math" w:hAnsi="Cambria Math"/>
                <w:i/>
                <w:color w:val="595959" w:themeColor="text1" w:themeTint="A6"/>
              </w:rPr>
            </m:ctrlPr>
          </m:sSubPr>
          <m:e>
            <m:r>
              <w:rPr>
                <w:rFonts w:ascii="Cambria Math" w:hAnsi="Cambria Math"/>
              </w:rPr>
              <m:t>P</m:t>
            </m:r>
          </m:e>
          <m:sub>
            <m:r>
              <w:rPr>
                <w:rFonts w:ascii="Cambria Math" w:hAnsi="Cambria Math"/>
              </w:rPr>
              <m:t>C</m:t>
            </m:r>
          </m:sub>
        </m:sSub>
      </m:oMath>
      <w:r w:rsidRPr="00F22BED">
        <w:rPr>
          <w:color w:val="595959" w:themeColor="text1" w:themeTint="A6"/>
        </w:rPr>
        <w:t xml:space="preserve"> </w:t>
      </w:r>
      <w:r w:rsidRPr="00F22BED">
        <w:t>depends upon the mass of air</w:t>
      </w:r>
      <w:r w:rsidR="00654367">
        <w:t>-</w:t>
      </w:r>
      <w:r w:rsidRPr="00F22BED">
        <w:t xml:space="preserve">fuel mixture that is burnt during each cycle. Applying laws of thermodynamics, the pressure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Pr="00F22BED">
        <w:t xml:space="preserve"> is governed by the following equation</w:t>
      </w:r>
    </w:p>
    <w:tbl>
      <w:tblPr>
        <w:tblStyle w:val="TableGrid"/>
        <w:tblW w:w="0" w:type="auto"/>
        <w:tblInd w:w="102" w:type="dxa"/>
        <w:tblLook w:val="04A0" w:firstRow="1" w:lastRow="0" w:firstColumn="1" w:lastColumn="0" w:noHBand="0" w:noVBand="1"/>
      </w:tblPr>
      <w:tblGrid>
        <w:gridCol w:w="8346"/>
        <w:gridCol w:w="907"/>
      </w:tblGrid>
      <w:tr w:rsidR="005877A5" w:rsidRPr="00F22BED" w14:paraId="340D709C" w14:textId="77777777" w:rsidTr="00565649">
        <w:tc>
          <w:tcPr>
            <w:tcW w:w="8346" w:type="dxa"/>
          </w:tcPr>
          <w:p w14:paraId="07A3D92D" w14:textId="4BB27D95" w:rsidR="005877A5" w:rsidRPr="00F22BED" w:rsidRDefault="005877A5" w:rsidP="00104440">
            <w:pPr>
              <w:rPr>
                <w:rFonts w:eastAsia="Calibri"/>
                <w:color w:val="595959" w:themeColor="text1" w:themeTint="A6"/>
              </w:rPr>
            </w:pPr>
            <m:oMathPara>
              <m:oMath>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c</m:t>
                        </m:r>
                      </m:sub>
                    </m:sSub>
                  </m:e>
                </m:acc>
                <m:r>
                  <m:rPr>
                    <m:sty m:val="p"/>
                  </m:rPr>
                  <w:rPr>
                    <w:rFonts w:ascii="Cambria Math" w:hAnsi="Cambria Math"/>
                  </w:rPr>
                  <m:t>=-</m:t>
                </m:r>
                <m:d>
                  <m:dPr>
                    <m:ctrlPr>
                      <w:rPr>
                        <w:rFonts w:ascii="Cambria Math" w:hAnsi="Cambria Math"/>
                        <w:bCs/>
                      </w:rPr>
                    </m:ctrlPr>
                  </m:dPr>
                  <m:e>
                    <m:f>
                      <m:fPr>
                        <m:ctrlPr>
                          <w:rPr>
                            <w:rFonts w:ascii="Cambria Math" w:hAnsi="Cambria Math"/>
                            <w:bCs/>
                          </w:rPr>
                        </m:ctrlPr>
                      </m:fPr>
                      <m:num>
                        <m:r>
                          <w:rPr>
                            <w:rFonts w:ascii="Cambria Math" w:hAnsi="Cambria Math"/>
                          </w:rPr>
                          <m:t>γ</m:t>
                        </m:r>
                        <m:acc>
                          <m:accPr>
                            <m:chr m:val="̇"/>
                            <m:ctrlPr>
                              <w:rPr>
                                <w:rFonts w:ascii="Cambria Math" w:hAnsi="Cambria Math"/>
                              </w:rPr>
                            </m:ctrlPr>
                          </m:accPr>
                          <m:e>
                            <m:r>
                              <w:rPr>
                                <w:rFonts w:ascii="Cambria Math" w:hAnsi="Cambria Math"/>
                              </w:rPr>
                              <m:t>ν</m:t>
                            </m:r>
                          </m:e>
                        </m:acc>
                      </m:num>
                      <m:den>
                        <m:r>
                          <w:rPr>
                            <w:rFonts w:ascii="Cambria Math" w:hAnsi="Cambria Math"/>
                          </w:rPr>
                          <m:t>ν</m:t>
                        </m:r>
                      </m:den>
                    </m:f>
                  </m:e>
                </m:d>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m:t>
                </m:r>
                <m:d>
                  <m:dPr>
                    <m:ctrlPr>
                      <w:rPr>
                        <w:rFonts w:ascii="Cambria Math" w:hAnsi="Cambria Math"/>
                        <w:bCs/>
                      </w:rPr>
                    </m:ctrlPr>
                  </m:dPr>
                  <m:e>
                    <m:f>
                      <m:fPr>
                        <m:ctrlPr>
                          <w:rPr>
                            <w:rFonts w:ascii="Cambria Math" w:hAnsi="Cambria Math"/>
                            <w:bCs/>
                          </w:rPr>
                        </m:ctrlPr>
                      </m:fPr>
                      <m:num>
                        <m:r>
                          <w:rPr>
                            <w:rFonts w:ascii="Cambria Math" w:hAnsi="Cambria Math"/>
                          </w:rPr>
                          <m:t>γ</m:t>
                        </m:r>
                        <m:r>
                          <m:rPr>
                            <m:sty m:val="p"/>
                          </m:rPr>
                          <w:rPr>
                            <w:rFonts w:ascii="Cambria Math" w:hAnsi="Cambria Math"/>
                          </w:rPr>
                          <m:t>-1</m:t>
                        </m:r>
                        <m:ctrlPr>
                          <w:rPr>
                            <w:rFonts w:ascii="Cambria Math" w:hAnsi="Cambria Math"/>
                          </w:rPr>
                        </m:ctrlPr>
                      </m:num>
                      <m:den>
                        <m:r>
                          <w:rPr>
                            <w:rFonts w:ascii="Cambria Math" w:hAnsi="Cambria Math"/>
                          </w:rPr>
                          <m:t>ν</m:t>
                        </m:r>
                      </m:den>
                    </m:f>
                  </m:e>
                </m:d>
                <m:acc>
                  <m:accPr>
                    <m:chr m:val="̇"/>
                    <m:ctrlPr>
                      <w:rPr>
                        <w:rFonts w:ascii="Cambria Math" w:hAnsi="Cambria Math"/>
                        <w:bCs/>
                        <w:i/>
                      </w:rPr>
                    </m:ctrlPr>
                  </m:accPr>
                  <m:e>
                    <m:r>
                      <w:rPr>
                        <w:rFonts w:ascii="Cambria Math" w:hAnsi="Cambria Math"/>
                      </w:rPr>
                      <m:t>Q</m:t>
                    </m:r>
                  </m:e>
                </m:acc>
              </m:oMath>
            </m:oMathPara>
          </w:p>
        </w:tc>
        <w:tc>
          <w:tcPr>
            <w:tcW w:w="907" w:type="dxa"/>
          </w:tcPr>
          <w:p w14:paraId="33CF5570" w14:textId="77777777" w:rsidR="005877A5" w:rsidRPr="00F22BED" w:rsidRDefault="005877A5" w:rsidP="00104440">
            <w:r w:rsidRPr="00F22BED">
              <w:t>(2.2.2)</w:t>
            </w:r>
          </w:p>
        </w:tc>
      </w:tr>
    </w:tbl>
    <w:p w14:paraId="02A5D460" w14:textId="114FCCB9" w:rsidR="005877A5" w:rsidRPr="00F22BED" w:rsidRDefault="005877A5" w:rsidP="00104440">
      <w:commentRangeStart w:id="58"/>
      <w:r w:rsidRPr="00F22BED">
        <w:t xml:space="preserve">where  </w:t>
      </w:r>
      <m:oMath>
        <m:r>
          <w:rPr>
            <w:rFonts w:ascii="Cambria Math" w:hAnsi="Cambria Math"/>
          </w:rPr>
          <m:t>Q</m:t>
        </m:r>
      </m:oMath>
      <w:r w:rsidRPr="00F22BED">
        <w:rPr>
          <w:b/>
          <w:sz w:val="28"/>
          <w:szCs w:val="28"/>
        </w:rPr>
        <w:t xml:space="preserve"> </w:t>
      </w:r>
      <w:r w:rsidRPr="00F22BED">
        <w:t xml:space="preserve">is the rate of energy released as heat </w:t>
      </w:r>
      <w:commentRangeEnd w:id="58"/>
      <w:r w:rsidR="0084499B">
        <w:rPr>
          <w:rStyle w:val="CommentReference"/>
        </w:rPr>
        <w:commentReference w:id="58"/>
      </w:r>
      <w:r w:rsidRPr="00F22BED">
        <w:t>during the combustion process,</w:t>
      </w:r>
      <m:oMath>
        <m:r>
          <w:rPr>
            <w:rFonts w:ascii="Cambria Math" w:hAnsi="Cambria Math"/>
          </w:rPr>
          <m:t xml:space="preserve"> ν</m:t>
        </m:r>
      </m:oMath>
      <w:r w:rsidRPr="00F22BED">
        <w:t xml:space="preserve"> is the instantaneous volume of air</w:t>
      </w:r>
      <w:r w:rsidR="00654367">
        <w:t>-</w:t>
      </w:r>
      <w:r w:rsidRPr="00F22BED">
        <w:t xml:space="preserve">fuel mixture, and </w:t>
      </w:r>
      <m:oMath>
        <m:r>
          <w:rPr>
            <w:rFonts w:ascii="Cambria Math" w:hAnsi="Cambria Math"/>
          </w:rPr>
          <m:t>γ</m:t>
        </m:r>
      </m:oMath>
      <w:r w:rsidRPr="00F22BED">
        <w:t xml:space="preserve"> is</w:t>
      </w:r>
      <w:r w:rsidR="008A6B34">
        <w:t xml:space="preserve"> the</w:t>
      </w:r>
      <w:r w:rsidRPr="00F22BED">
        <w:t xml:space="preserve"> adiabatic constant which is the ratio of specific heat of fuel at constant pressure to specific heat of fuel at constant volume. The rate of energy released during combustion is given by:</w:t>
      </w:r>
    </w:p>
    <w:tbl>
      <w:tblPr>
        <w:tblStyle w:val="TableGrid"/>
        <w:tblW w:w="0" w:type="auto"/>
        <w:tblInd w:w="102" w:type="dxa"/>
        <w:tblLook w:val="04A0" w:firstRow="1" w:lastRow="0" w:firstColumn="1" w:lastColumn="0" w:noHBand="0" w:noVBand="1"/>
      </w:tblPr>
      <w:tblGrid>
        <w:gridCol w:w="8346"/>
        <w:gridCol w:w="907"/>
      </w:tblGrid>
      <w:tr w:rsidR="005877A5" w:rsidRPr="00F22BED" w14:paraId="6203AB3E" w14:textId="77777777" w:rsidTr="009C5875">
        <w:tc>
          <w:tcPr>
            <w:tcW w:w="8346" w:type="dxa"/>
          </w:tcPr>
          <w:p w14:paraId="2ED10B7B" w14:textId="77777777" w:rsidR="005877A5" w:rsidRPr="00F22BED" w:rsidRDefault="00F51420" w:rsidP="00104440">
            <w:pPr>
              <w:rPr>
                <w:rFonts w:eastAsia="Calibri"/>
              </w:rPr>
            </w:pPr>
            <m:oMathPara>
              <m:oMath>
                <m:acc>
                  <m:accPr>
                    <m:chr m:val="̇"/>
                    <m:ctrlPr>
                      <w:rPr>
                        <w:rFonts w:ascii="Cambria Math" w:hAnsi="Cambria Math"/>
                      </w:rPr>
                    </m:ctrlPr>
                  </m:accPr>
                  <m:e>
                    <m:r>
                      <w:rPr>
                        <w:rFonts w:ascii="Cambria Math" w:hAnsi="Cambria Math"/>
                      </w:rPr>
                      <m:t>Q</m:t>
                    </m:r>
                  </m:e>
                </m:acc>
                <m:r>
                  <m:rPr>
                    <m:sty m:val="p"/>
                  </m:rPr>
                  <w:rPr>
                    <w:rFonts w:ascii="Cambria Math" w:hAnsi="Cambria Math"/>
                  </w:rPr>
                  <m:t>=</m:t>
                </m:r>
                <m:r>
                  <w:rPr>
                    <w:rFonts w:ascii="Cambria Math" w:hAnsi="Cambria Math"/>
                  </w:rPr>
                  <m:t>η</m:t>
                </m:r>
                <m:sSub>
                  <m:sSubPr>
                    <m:ctrlPr>
                      <w:rPr>
                        <w:rFonts w:ascii="Cambria Math" w:hAnsi="Cambria Math"/>
                        <w:color w:val="595959" w:themeColor="text1" w:themeTint="A6"/>
                      </w:rPr>
                    </m:ctrlPr>
                  </m:sSubPr>
                  <m:e>
                    <m:r>
                      <w:rPr>
                        <w:rFonts w:ascii="Cambria Math" w:hAnsi="Cambria Math"/>
                      </w:rPr>
                      <m:t>Q</m:t>
                    </m:r>
                    <m:ctrlPr>
                      <w:rPr>
                        <w:rFonts w:ascii="Cambria Math" w:hAnsi="Cambria Math"/>
                      </w:rPr>
                    </m:ctrlPr>
                  </m:e>
                  <m:sub>
                    <m:r>
                      <w:rPr>
                        <w:rFonts w:ascii="Cambria Math" w:hAnsi="Cambria Math"/>
                      </w:rPr>
                      <m:t>LHV</m:t>
                    </m:r>
                  </m:sub>
                </m:sSub>
                <m:sSub>
                  <m:sSubPr>
                    <m:ctrlPr>
                      <w:rPr>
                        <w:rFonts w:ascii="Cambria Math" w:hAnsi="Cambria Math"/>
                        <w:color w:val="595959" w:themeColor="text1" w:themeTint="A6"/>
                      </w:rPr>
                    </m:ctrlPr>
                  </m:sSubPr>
                  <m:e>
                    <m:r>
                      <w:rPr>
                        <w:rFonts w:ascii="Cambria Math" w:hAnsi="Cambria Math"/>
                      </w:rPr>
                      <m:t>m</m:t>
                    </m:r>
                    <m:ctrlPr>
                      <w:rPr>
                        <w:rFonts w:ascii="Cambria Math" w:hAnsi="Cambria Math"/>
                      </w:rPr>
                    </m:ctrlPr>
                  </m:e>
                  <m:sub>
                    <m:r>
                      <w:rPr>
                        <w:rFonts w:ascii="Cambria Math" w:hAnsi="Cambria Math"/>
                      </w:rPr>
                      <m:t>f</m:t>
                    </m:r>
                  </m:sub>
                </m:sSub>
                <m:sSub>
                  <m:sSubPr>
                    <m:ctrlPr>
                      <w:rPr>
                        <w:rFonts w:ascii="Cambria Math" w:hAnsi="Cambria Math"/>
                        <w:color w:val="595959" w:themeColor="text1" w:themeTint="A6"/>
                      </w:rPr>
                    </m:ctrlPr>
                  </m:sSubPr>
                  <m:e>
                    <m:acc>
                      <m:accPr>
                        <m:chr m:val="̇"/>
                        <m:ctrlPr>
                          <w:rPr>
                            <w:rFonts w:ascii="Cambria Math" w:hAnsi="Cambria Math"/>
                            <w:color w:val="595959" w:themeColor="text1" w:themeTint="A6"/>
                          </w:rPr>
                        </m:ctrlPr>
                      </m:accPr>
                      <m:e>
                        <m:r>
                          <w:rPr>
                            <w:rFonts w:ascii="Cambria Math" w:hAnsi="Cambria Math"/>
                            <w:color w:val="595959" w:themeColor="text1" w:themeTint="A6"/>
                          </w:rPr>
                          <m:t>x</m:t>
                        </m:r>
                      </m:e>
                    </m:acc>
                    <m:ctrlPr>
                      <w:rPr>
                        <w:rFonts w:ascii="Cambria Math" w:eastAsia="Cambria Math" w:hAnsi="Cambria Math"/>
                        <w:color w:val="595959" w:themeColor="text1" w:themeTint="A6"/>
                      </w:rPr>
                    </m:ctrlPr>
                  </m:e>
                  <m:sub>
                    <m:r>
                      <w:rPr>
                        <w:rFonts w:ascii="Cambria Math" w:hAnsi="Cambria Math"/>
                      </w:rPr>
                      <m:t>β</m:t>
                    </m:r>
                  </m:sub>
                </m:sSub>
              </m:oMath>
            </m:oMathPara>
          </w:p>
        </w:tc>
        <w:tc>
          <w:tcPr>
            <w:tcW w:w="907" w:type="dxa"/>
          </w:tcPr>
          <w:p w14:paraId="24B22A0B" w14:textId="026AC40B" w:rsidR="007D1A01" w:rsidRPr="00F22BED" w:rsidRDefault="005877A5" w:rsidP="009C5875">
            <w:r w:rsidRPr="00F22BED">
              <w:t>(2.2.3)</w:t>
            </w:r>
          </w:p>
        </w:tc>
      </w:tr>
    </w:tbl>
    <w:p w14:paraId="41CD5768" w14:textId="77777777" w:rsidR="005877A5" w:rsidRPr="00F22BED" w:rsidRDefault="005877A5" w:rsidP="00104440">
      <w:r w:rsidRPr="00F22BED">
        <w:t xml:space="preserve">where </w:t>
      </w:r>
      <m:oMath>
        <m:r>
          <w:rPr>
            <w:rFonts w:ascii="Cambria Math" w:hAnsi="Cambria Math"/>
          </w:rPr>
          <m:t>η</m:t>
        </m:r>
        <m:r>
          <m:rPr>
            <m:sty m:val="p"/>
          </m:rPr>
          <w:rPr>
            <w:rFonts w:ascii="Cambria Math" w:hAnsi="Cambria Math"/>
          </w:rPr>
          <m:t xml:space="preserve"> </m:t>
        </m:r>
      </m:oMath>
      <w:r w:rsidRPr="00F22BED">
        <w:rPr>
          <w:bCs/>
          <w:iCs/>
        </w:rPr>
        <w:t xml:space="preserve">is the combustion efficiency, </w:t>
      </w:r>
      <m:oMath>
        <m:sSub>
          <m:sSubPr>
            <m:ctrlPr>
              <w:rPr>
                <w:rFonts w:ascii="Cambria Math" w:hAnsi="Cambria Math"/>
                <w:i/>
                <w:iCs/>
                <w:color w:val="595959" w:themeColor="text1" w:themeTint="A6"/>
              </w:rPr>
            </m:ctrlPr>
          </m:sSubPr>
          <m:e>
            <m:r>
              <w:rPr>
                <w:rFonts w:ascii="Cambria Math" w:hAnsi="Cambria Math"/>
              </w:rPr>
              <m:t>Q</m:t>
            </m:r>
          </m:e>
          <m:sub>
            <m:r>
              <w:rPr>
                <w:rFonts w:ascii="Cambria Math" w:hAnsi="Cambria Math"/>
              </w:rPr>
              <m:t>LHV</m:t>
            </m:r>
          </m:sub>
        </m:sSub>
      </m:oMath>
      <w:r w:rsidRPr="00F22BED">
        <w:t xml:space="preserve"> is the lower heating value, </w:t>
      </w:r>
      <m:oMath>
        <m:sSub>
          <m:sSubPr>
            <m:ctrlPr>
              <w:rPr>
                <w:rFonts w:ascii="Cambria Math" w:hAnsi="Cambria Math"/>
                <w:i/>
                <w:iCs/>
                <w:color w:val="595959" w:themeColor="text1" w:themeTint="A6"/>
              </w:rPr>
            </m:ctrlPr>
          </m:sSubPr>
          <m:e>
            <m:r>
              <w:rPr>
                <w:rFonts w:ascii="Cambria Math" w:hAnsi="Cambria Math"/>
              </w:rPr>
              <m:t>m</m:t>
            </m:r>
            <m:ctrlPr>
              <w:rPr>
                <w:rFonts w:ascii="Cambria Math" w:hAnsi="Cambria Math"/>
                <w:i/>
                <w:iCs/>
              </w:rPr>
            </m:ctrlPr>
          </m:e>
          <m:sub>
            <m:r>
              <w:rPr>
                <w:rFonts w:ascii="Cambria Math" w:hAnsi="Cambria Math"/>
              </w:rPr>
              <m:t>f</m:t>
            </m:r>
          </m:sub>
        </m:sSub>
      </m:oMath>
      <w:r w:rsidRPr="00F22BED">
        <w:rPr>
          <w:iCs/>
          <w:color w:val="595959" w:themeColor="text1" w:themeTint="A6"/>
        </w:rPr>
        <w:t xml:space="preserve"> </w:t>
      </w:r>
      <w:r w:rsidRPr="00F22BED">
        <w:t xml:space="preserve">is the mass of the fuel, and </w:t>
      </w:r>
      <m:oMath>
        <m:sSub>
          <m:sSubPr>
            <m:ctrlPr>
              <w:rPr>
                <w:rFonts w:ascii="Cambria Math" w:hAnsi="Cambria Math"/>
                <w:iCs/>
                <w:color w:val="595959" w:themeColor="text1" w:themeTint="A6"/>
              </w:rPr>
            </m:ctrlPr>
          </m:sSubPr>
          <m:e>
            <m:r>
              <w:rPr>
                <w:rFonts w:ascii="Cambria Math" w:hAnsi="Cambria Math"/>
                <w:color w:val="595959" w:themeColor="text1" w:themeTint="A6"/>
              </w:rPr>
              <m:t>x</m:t>
            </m:r>
            <m:ctrlPr>
              <w:rPr>
                <w:rFonts w:ascii="Cambria Math" w:eastAsia="Cambria Math" w:hAnsi="Cambria Math"/>
                <w:iCs/>
                <w:color w:val="595959" w:themeColor="text1" w:themeTint="A6"/>
              </w:rPr>
            </m:ctrlPr>
          </m:e>
          <m:sub>
            <m:r>
              <m:rPr>
                <m:sty m:val="p"/>
              </m:rPr>
              <w:rPr>
                <w:rFonts w:ascii="Cambria Math" w:hAnsi="Cambria Math"/>
              </w:rPr>
              <m:t>β</m:t>
            </m:r>
          </m:sub>
        </m:sSub>
      </m:oMath>
      <w:r w:rsidRPr="00F22BED">
        <w:rPr>
          <w:iCs/>
          <w:color w:val="595959" w:themeColor="text1" w:themeTint="A6"/>
        </w:rPr>
        <w:t xml:space="preserve"> </w:t>
      </w:r>
      <w:r w:rsidRPr="00F22BED">
        <w:t xml:space="preserve">is the fraction of mass </w:t>
      </w:r>
      <w:proofErr w:type="gramStart"/>
      <w:r w:rsidRPr="00F22BED">
        <w:t>burnt.</w:t>
      </w:r>
      <w:proofErr w:type="gramEnd"/>
      <w:r w:rsidRPr="00F22BED">
        <w:t xml:space="preserve"> The </w:t>
      </w:r>
      <m:oMath>
        <m:sSub>
          <m:sSubPr>
            <m:ctrlPr>
              <w:rPr>
                <w:rFonts w:ascii="Cambria Math" w:hAnsi="Cambria Math"/>
                <w:iCs/>
                <w:color w:val="595959" w:themeColor="text1" w:themeTint="A6"/>
              </w:rPr>
            </m:ctrlPr>
          </m:sSubPr>
          <m:e>
            <m:r>
              <w:rPr>
                <w:rFonts w:ascii="Cambria Math" w:hAnsi="Cambria Math"/>
                <w:color w:val="595959" w:themeColor="text1" w:themeTint="A6"/>
              </w:rPr>
              <m:t>x</m:t>
            </m:r>
            <m:ctrlPr>
              <w:rPr>
                <w:rFonts w:ascii="Cambria Math" w:eastAsia="Cambria Math" w:hAnsi="Cambria Math"/>
                <w:iCs/>
                <w:color w:val="595959" w:themeColor="text1" w:themeTint="A6"/>
              </w:rPr>
            </m:ctrlPr>
          </m:e>
          <m:sub>
            <m:r>
              <m:rPr>
                <m:sty m:val="p"/>
              </m:rPr>
              <w:rPr>
                <w:rFonts w:ascii="Cambria Math" w:hAnsi="Cambria Math"/>
              </w:rPr>
              <m:t>β</m:t>
            </m:r>
          </m:sub>
        </m:sSub>
      </m:oMath>
      <w:r w:rsidRPr="00F22BED">
        <w:t xml:space="preserve">  can be mathematically modeled as:</w:t>
      </w:r>
    </w:p>
    <w:tbl>
      <w:tblPr>
        <w:tblStyle w:val="TableGrid"/>
        <w:tblW w:w="0" w:type="auto"/>
        <w:tblInd w:w="102" w:type="dxa"/>
        <w:tblLook w:val="04A0" w:firstRow="1" w:lastRow="0" w:firstColumn="1" w:lastColumn="0" w:noHBand="0" w:noVBand="1"/>
      </w:tblPr>
      <w:tblGrid>
        <w:gridCol w:w="8346"/>
        <w:gridCol w:w="907"/>
      </w:tblGrid>
      <w:tr w:rsidR="005877A5" w:rsidRPr="00F22BED" w14:paraId="46D837AD" w14:textId="77777777" w:rsidTr="00565649">
        <w:tc>
          <w:tcPr>
            <w:tcW w:w="8346" w:type="dxa"/>
          </w:tcPr>
          <w:p w14:paraId="7D9F05E5" w14:textId="77777777" w:rsidR="005877A5" w:rsidRPr="00F22BED" w:rsidRDefault="005877A5" w:rsidP="00104440">
            <w:pPr>
              <w:rPr>
                <w:rFonts w:eastAsia="Calibri"/>
              </w:rPr>
            </w:pPr>
            <m:oMathPara>
              <m:oMath>
                <m:r>
                  <m:rPr>
                    <m:sty m:val="p"/>
                  </m:rPr>
                  <w:rPr>
                    <w:rFonts w:ascii="Cambria Math" w:hAnsi="Cambria Math"/>
                  </w:rPr>
                  <m:t xml:space="preserve">    </m:t>
                </m:r>
                <m:sSub>
                  <m:sSubPr>
                    <m:ctrlPr>
                      <w:rPr>
                        <w:rFonts w:ascii="Cambria Math" w:hAnsi="Cambria Math"/>
                        <w:color w:val="595959" w:themeColor="text1" w:themeTint="A6"/>
                      </w:rPr>
                    </m:ctrlPr>
                  </m:sSubPr>
                  <m:e>
                    <m:acc>
                      <m:accPr>
                        <m:chr m:val="̇"/>
                        <m:ctrlPr>
                          <w:rPr>
                            <w:rFonts w:ascii="Cambria Math" w:hAnsi="Cambria Math"/>
                            <w:color w:val="595959" w:themeColor="text1" w:themeTint="A6"/>
                          </w:rPr>
                        </m:ctrlPr>
                      </m:accPr>
                      <m:e>
                        <m:r>
                          <w:rPr>
                            <w:rFonts w:ascii="Cambria Math" w:hAnsi="Cambria Math"/>
                            <w:color w:val="595959" w:themeColor="text1" w:themeTint="A6"/>
                          </w:rPr>
                          <m:t>x</m:t>
                        </m:r>
                      </m:e>
                    </m:acc>
                    <m:ctrlPr>
                      <w:rPr>
                        <w:rFonts w:ascii="Cambria Math" w:eastAsia="Cambria Math" w:hAnsi="Cambria Math"/>
                        <w:color w:val="595959" w:themeColor="text1" w:themeTint="A6"/>
                      </w:rPr>
                    </m:ctrlPr>
                  </m:e>
                  <m:sub>
                    <m:r>
                      <w:rPr>
                        <w:rFonts w:ascii="Cambria Math" w:hAnsi="Cambria Math"/>
                      </w:rPr>
                      <m:t>β</m:t>
                    </m:r>
                  </m:sub>
                </m:sSub>
                <m:r>
                  <m:rPr>
                    <m:sty m:val="p"/>
                  </m:rPr>
                  <w:rPr>
                    <w:rFonts w:ascii="Cambria Math" w:hAnsi="Cambria Math"/>
                  </w:rPr>
                  <m:t>=6.908</m:t>
                </m:r>
                <m:f>
                  <m:fPr>
                    <m:ctrlPr>
                      <w:rPr>
                        <w:rFonts w:ascii="Cambria Math" w:hAnsi="Cambria Math"/>
                        <w:bCs/>
                      </w:rPr>
                    </m:ctrlPr>
                  </m:fPr>
                  <m:num>
                    <m:r>
                      <w:rPr>
                        <w:rFonts w:ascii="Cambria Math" w:hAnsi="Cambria Math"/>
                      </w:rPr>
                      <m:t>n</m:t>
                    </m:r>
                    <m:r>
                      <m:rPr>
                        <m:sty m:val="p"/>
                      </m:rPr>
                      <w:rPr>
                        <w:rFonts w:ascii="Cambria Math" w:hAnsi="Cambria Math"/>
                      </w:rPr>
                      <m:t>+1</m:t>
                    </m:r>
                  </m:num>
                  <m:den>
                    <m:sSub>
                      <m:sSubPr>
                        <m:ctrlPr>
                          <w:rPr>
                            <w:rFonts w:ascii="Cambria Math" w:hAnsi="Cambria Math"/>
                            <w:bCs/>
                          </w:rPr>
                        </m:ctrlPr>
                      </m:sSubPr>
                      <m:e>
                        <m:r>
                          <w:rPr>
                            <w:rFonts w:ascii="Cambria Math" w:hAnsi="Cambria Math"/>
                          </w:rPr>
                          <m:t>T</m:t>
                        </m:r>
                      </m:e>
                      <m:sub>
                        <m:r>
                          <w:rPr>
                            <w:rFonts w:ascii="Cambria Math" w:hAnsi="Cambria Math"/>
                          </w:rPr>
                          <m:t>c</m:t>
                        </m:r>
                      </m:sub>
                    </m:sSub>
                  </m:den>
                </m:f>
                <m:r>
                  <m:rPr>
                    <m:sty m:val="p"/>
                  </m:rPr>
                  <w:rPr>
                    <w:rFonts w:ascii="Cambria Math" w:hAnsi="Cambria Math"/>
                  </w:rPr>
                  <m:t xml:space="preserve"> </m:t>
                </m:r>
                <m:sSup>
                  <m:sSupPr>
                    <m:ctrlPr>
                      <w:rPr>
                        <w:rFonts w:ascii="Cambria Math" w:hAnsi="Cambria Math"/>
                        <w:bCs/>
                      </w:rPr>
                    </m:ctrlPr>
                  </m:sSupPr>
                  <m:e>
                    <m:d>
                      <m:dPr>
                        <m:ctrlPr>
                          <w:rPr>
                            <w:rFonts w:ascii="Cambria Math" w:hAnsi="Cambria Math"/>
                            <w:bCs/>
                          </w:rPr>
                        </m:ctrlPr>
                      </m:dPr>
                      <m:e>
                        <m:f>
                          <m:fPr>
                            <m:ctrlPr>
                              <w:rPr>
                                <w:rFonts w:ascii="Cambria Math" w:hAnsi="Cambria Math"/>
                                <w:bCs/>
                              </w:rPr>
                            </m:ctrlPr>
                          </m:fPr>
                          <m:num>
                            <m:r>
                              <w:rPr>
                                <w:rFonts w:ascii="Cambria Math" w:hAnsi="Cambria Math"/>
                              </w:rPr>
                              <m:t>t</m:t>
                            </m:r>
                            <m:r>
                              <m:rPr>
                                <m:sty m:val="p"/>
                              </m:rPr>
                              <w:rPr>
                                <w:rFonts w:ascii="Cambria Math" w:hAnsi="Cambria Math"/>
                              </w:rPr>
                              <m:t>-</m:t>
                            </m:r>
                            <m:sSub>
                              <m:sSubPr>
                                <m:ctrlPr>
                                  <w:rPr>
                                    <w:rFonts w:ascii="Cambria Math" w:hAnsi="Cambria Math"/>
                                    <w:bCs/>
                                  </w:rPr>
                                </m:ctrlPr>
                              </m:sSubPr>
                              <m:e>
                                <m:r>
                                  <w:rPr>
                                    <w:rFonts w:ascii="Cambria Math" w:hAnsi="Cambria Math"/>
                                  </w:rPr>
                                  <m:t>t</m:t>
                                </m:r>
                              </m:e>
                              <m:sub>
                                <m:r>
                                  <w:rPr>
                                    <w:rFonts w:ascii="Cambria Math" w:hAnsi="Cambria Math"/>
                                  </w:rPr>
                                  <m:t>c</m:t>
                                </m:r>
                              </m:sub>
                            </m:sSub>
                          </m:num>
                          <m:den>
                            <m:sSub>
                              <m:sSubPr>
                                <m:ctrlPr>
                                  <w:rPr>
                                    <w:rFonts w:ascii="Cambria Math" w:hAnsi="Cambria Math"/>
                                    <w:bCs/>
                                  </w:rPr>
                                </m:ctrlPr>
                              </m:sSubPr>
                              <m:e>
                                <m:r>
                                  <w:rPr>
                                    <w:rFonts w:ascii="Cambria Math" w:hAnsi="Cambria Math"/>
                                  </w:rPr>
                                  <m:t>T</m:t>
                                </m:r>
                              </m:e>
                              <m:sub>
                                <m:r>
                                  <w:rPr>
                                    <w:rFonts w:ascii="Cambria Math" w:hAnsi="Cambria Math"/>
                                  </w:rPr>
                                  <m:t>c</m:t>
                                </m:r>
                              </m:sub>
                            </m:sSub>
                          </m:den>
                        </m:f>
                      </m:e>
                    </m:d>
                  </m:e>
                  <m:sup>
                    <m:r>
                      <w:rPr>
                        <w:rFonts w:ascii="Cambria Math" w:hAnsi="Cambria Math"/>
                      </w:rPr>
                      <m:t>n</m:t>
                    </m:r>
                  </m:sup>
                </m:sSup>
                <m:sSup>
                  <m:sSupPr>
                    <m:ctrlPr>
                      <w:rPr>
                        <w:rFonts w:ascii="Cambria Math" w:hAnsi="Cambria Math"/>
                        <w:bCs/>
                      </w:rPr>
                    </m:ctrlPr>
                  </m:sSupPr>
                  <m:e>
                    <m:r>
                      <w:rPr>
                        <w:rFonts w:ascii="Cambria Math" w:hAnsi="Cambria Math"/>
                      </w:rPr>
                      <m:t>e</m:t>
                    </m:r>
                  </m:e>
                  <m:sup>
                    <m:r>
                      <m:rPr>
                        <m:sty m:val="p"/>
                      </m:rPr>
                      <w:rPr>
                        <w:rFonts w:ascii="Cambria Math" w:hAnsi="Cambria Math"/>
                      </w:rPr>
                      <m:t>-6.908</m:t>
                    </m:r>
                    <m:sSup>
                      <m:sSupPr>
                        <m:ctrlPr>
                          <w:rPr>
                            <w:rFonts w:ascii="Cambria Math" w:hAnsi="Cambria Math"/>
                            <w:bCs/>
                          </w:rPr>
                        </m:ctrlPr>
                      </m:sSupPr>
                      <m:e>
                        <m:d>
                          <m:dPr>
                            <m:ctrlPr>
                              <w:rPr>
                                <w:rFonts w:ascii="Cambria Math" w:hAnsi="Cambria Math"/>
                                <w:bCs/>
                              </w:rPr>
                            </m:ctrlPr>
                          </m:dPr>
                          <m:e>
                            <m:f>
                              <m:fPr>
                                <m:ctrlPr>
                                  <w:rPr>
                                    <w:rFonts w:ascii="Cambria Math" w:hAnsi="Cambria Math"/>
                                    <w:bCs/>
                                  </w:rPr>
                                </m:ctrlPr>
                              </m:fPr>
                              <m:num>
                                <m:r>
                                  <w:rPr>
                                    <w:rFonts w:ascii="Cambria Math" w:hAnsi="Cambria Math"/>
                                  </w:rPr>
                                  <m:t>t</m:t>
                                </m:r>
                                <m:r>
                                  <m:rPr>
                                    <m:sty m:val="p"/>
                                  </m:rPr>
                                  <w:rPr>
                                    <w:rFonts w:ascii="Cambria Math" w:hAnsi="Cambria Math"/>
                                  </w:rPr>
                                  <m:t>-</m:t>
                                </m:r>
                                <m:sSub>
                                  <m:sSubPr>
                                    <m:ctrlPr>
                                      <w:rPr>
                                        <w:rFonts w:ascii="Cambria Math" w:hAnsi="Cambria Math"/>
                                        <w:bCs/>
                                      </w:rPr>
                                    </m:ctrlPr>
                                  </m:sSubPr>
                                  <m:e>
                                    <m:r>
                                      <w:rPr>
                                        <w:rFonts w:ascii="Cambria Math" w:hAnsi="Cambria Math"/>
                                      </w:rPr>
                                      <m:t>t</m:t>
                                    </m:r>
                                  </m:e>
                                  <m:sub>
                                    <m:r>
                                      <w:rPr>
                                        <w:rFonts w:ascii="Cambria Math" w:hAnsi="Cambria Math"/>
                                      </w:rPr>
                                      <m:t>c</m:t>
                                    </m:r>
                                  </m:sub>
                                </m:sSub>
                              </m:num>
                              <m:den>
                                <m:sSub>
                                  <m:sSubPr>
                                    <m:ctrlPr>
                                      <w:rPr>
                                        <w:rFonts w:ascii="Cambria Math" w:hAnsi="Cambria Math"/>
                                        <w:bCs/>
                                      </w:rPr>
                                    </m:ctrlPr>
                                  </m:sSubPr>
                                  <m:e>
                                    <m:r>
                                      <w:rPr>
                                        <w:rFonts w:ascii="Cambria Math" w:hAnsi="Cambria Math"/>
                                      </w:rPr>
                                      <m:t>T</m:t>
                                    </m:r>
                                  </m:e>
                                  <m:sub>
                                    <m:r>
                                      <w:rPr>
                                        <w:rFonts w:ascii="Cambria Math" w:hAnsi="Cambria Math"/>
                                      </w:rPr>
                                      <m:t>c</m:t>
                                    </m:r>
                                  </m:sub>
                                </m:sSub>
                              </m:den>
                            </m:f>
                          </m:e>
                        </m:d>
                      </m:e>
                      <m:sup>
                        <m:r>
                          <w:rPr>
                            <w:rFonts w:ascii="Cambria Math" w:hAnsi="Cambria Math"/>
                          </w:rPr>
                          <m:t>n</m:t>
                        </m:r>
                        <m:r>
                          <m:rPr>
                            <m:sty m:val="p"/>
                          </m:rPr>
                          <w:rPr>
                            <w:rFonts w:ascii="Cambria Math" w:hAnsi="Cambria Math"/>
                          </w:rPr>
                          <m:t>+1</m:t>
                        </m:r>
                      </m:sup>
                    </m:sSup>
                  </m:sup>
                </m:sSup>
                <m:r>
                  <m:rPr>
                    <m:sty m:val="p"/>
                  </m:rPr>
                  <w:rPr>
                    <w:rFonts w:ascii="Cambria Math" w:hAnsi="Cambria Math"/>
                  </w:rPr>
                  <m:t xml:space="preserve"> </m:t>
                </m:r>
              </m:oMath>
            </m:oMathPara>
          </w:p>
        </w:tc>
        <w:tc>
          <w:tcPr>
            <w:tcW w:w="907" w:type="dxa"/>
          </w:tcPr>
          <w:p w14:paraId="58B22F94" w14:textId="77777777" w:rsidR="005877A5" w:rsidRPr="00F22BED" w:rsidRDefault="005877A5" w:rsidP="00104440">
            <w:r w:rsidRPr="00F22BED">
              <w:t>(2.2.4)</w:t>
            </w:r>
          </w:p>
        </w:tc>
      </w:tr>
    </w:tbl>
    <w:p w14:paraId="04835D28" w14:textId="06EE778E" w:rsidR="005877A5" w:rsidRPr="00F22BED" w:rsidRDefault="005877A5" w:rsidP="00104440">
      <w:r w:rsidRPr="00F22BED">
        <w:t xml:space="preserve">where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F22BED">
        <w:t xml:space="preserve"> is the duration of ignition,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F22BED">
        <w:t xml:space="preserve"> is the time of ignition and </w:t>
      </w:r>
      <m:oMath>
        <m:r>
          <w:rPr>
            <w:rFonts w:ascii="Cambria Math" w:hAnsi="Cambria Math"/>
          </w:rPr>
          <m:t>n</m:t>
        </m:r>
      </m:oMath>
      <w:r w:rsidRPr="00F22BED">
        <w:rPr>
          <w:rFonts w:eastAsiaTheme="minorEastAsia"/>
        </w:rPr>
        <w:t xml:space="preserve"> is the</w:t>
      </w:r>
      <w:r w:rsidRPr="00F22BED">
        <w:t xml:space="preserve"> combustion quality </w:t>
      </w:r>
      <w:proofErr w:type="gramStart"/>
      <w:r w:rsidRPr="00F22BED">
        <w:t>index.</w:t>
      </w:r>
      <w:proofErr w:type="gramEnd"/>
      <w:r w:rsidRPr="00F22BED">
        <w:t xml:space="preserve"> </w:t>
      </w:r>
    </w:p>
    <w:p w14:paraId="3E996760" w14:textId="290354F6" w:rsidR="005877A5" w:rsidRPr="00F22BED" w:rsidRDefault="005877A5" w:rsidP="00104440">
      <w:r w:rsidRPr="00F22BED">
        <w:t>Equation (2.2.3) is important as it gives us the relation between the fuel mass and the energy imparted to the piston. This energy is partly transferred to the rebound device and partly delivered as useful work to the electrical load</w:t>
      </w:r>
      <w:r w:rsidR="006022FD">
        <w:t xml:space="preserve"> and control system</w:t>
      </w:r>
      <w:r w:rsidRPr="00F22BED">
        <w:t xml:space="preserve"> during the expansion stroke. In the next section we will see the energy transfer during each stroke.</w:t>
      </w:r>
    </w:p>
    <w:p w14:paraId="4E348189" w14:textId="77777777" w:rsidR="00182C0C" w:rsidRPr="00F22BED" w:rsidRDefault="00182C0C" w:rsidP="00104440"/>
    <w:p w14:paraId="4F5A43B4" w14:textId="65216CC0" w:rsidR="00182C0C" w:rsidRPr="00F22BED" w:rsidRDefault="00B30AFC" w:rsidP="00104440">
      <w:pPr>
        <w:pStyle w:val="Heading2"/>
      </w:pPr>
      <w:bookmarkStart w:id="59" w:name="_Toc96979820"/>
      <w:bookmarkStart w:id="60" w:name="_Toc96984313"/>
      <w:bookmarkStart w:id="61" w:name="_Toc98113756"/>
      <w:r w:rsidRPr="00F22BED">
        <w:t>2.3 LEM MAGNETIC FORCE</w:t>
      </w:r>
      <w:bookmarkEnd w:id="59"/>
      <w:bookmarkEnd w:id="60"/>
      <w:bookmarkEnd w:id="61"/>
    </w:p>
    <w:p w14:paraId="27B8D613" w14:textId="671E2481" w:rsidR="00C42C73" w:rsidRPr="00F22BED" w:rsidRDefault="00C42C73" w:rsidP="00104440">
      <w:r w:rsidRPr="00F22BED">
        <w:t>Voice coil motor</w:t>
      </w:r>
      <w:r w:rsidR="00C742DA" w:rsidRPr="00F22BED">
        <w:t>s</w:t>
      </w:r>
      <w:r w:rsidRPr="00F22BED">
        <w:t xml:space="preserve"> are often used for application</w:t>
      </w:r>
      <w:r w:rsidR="004B3F2B" w:rsidRPr="00F22BED">
        <w:t>s</w:t>
      </w:r>
      <w:r w:rsidRPr="00F22BED">
        <w:t xml:space="preserve"> requiring precise motion control and faster dynamic response. The motor under discussion has</w:t>
      </w:r>
      <w:r w:rsidR="00A269C0" w:rsidRPr="00F22BED">
        <w:t xml:space="preserve"> a</w:t>
      </w:r>
      <w:r w:rsidRPr="00F22BED">
        <w:t xml:space="preserve"> winding wrapped around a non-</w:t>
      </w:r>
      <w:r w:rsidR="00DE7613" w:rsidRPr="00F22BED">
        <w:t xml:space="preserve">magnetic </w:t>
      </w:r>
      <w:r w:rsidR="00DE7613">
        <w:t>support</w:t>
      </w:r>
      <w:r w:rsidR="00654367">
        <w:t xml:space="preserve"> </w:t>
      </w:r>
      <w:r w:rsidRPr="00F22BED">
        <w:t xml:space="preserve">material as a mover while two sets of </w:t>
      </w:r>
      <w:proofErr w:type="spellStart"/>
      <w:r w:rsidRPr="00F22BED">
        <w:t>NdFeB</w:t>
      </w:r>
      <w:proofErr w:type="spellEnd"/>
      <w:r w:rsidRPr="00F22BED">
        <w:t xml:space="preserve"> permanent magnet are used as</w:t>
      </w:r>
      <w:r w:rsidR="000C0CD2" w:rsidRPr="00F22BED">
        <w:t xml:space="preserve"> the</w:t>
      </w:r>
      <w:r w:rsidRPr="00F22BED">
        <w:t xml:space="preserve"> stator. The magnets are oriented in such a way </w:t>
      </w:r>
      <w:proofErr w:type="gramStart"/>
      <w:r w:rsidRPr="00F22BED">
        <w:t>so as to</w:t>
      </w:r>
      <w:proofErr w:type="gramEnd"/>
      <w:r w:rsidRPr="00F22BED">
        <w:t xml:space="preserve"> produce a net effect of</w:t>
      </w:r>
      <w:r w:rsidR="008C6152" w:rsidRPr="00F22BED">
        <w:t xml:space="preserve"> a</w:t>
      </w:r>
      <w:r w:rsidRPr="00F22BED">
        <w:t xml:space="preserve"> Halbach array. </w:t>
      </w:r>
      <w:r w:rsidR="00377DF8" w:rsidRPr="00F22BED">
        <w:t>There</w:t>
      </w:r>
      <w:r w:rsidRPr="00F22BED">
        <w:t xml:space="preserve"> has been some research done to improve the design and flux profile of LEM for application</w:t>
      </w:r>
      <w:r w:rsidR="004B3F2B" w:rsidRPr="00F22BED">
        <w:t>s</w:t>
      </w:r>
      <w:r w:rsidRPr="00F22BED">
        <w:t xml:space="preserve"> requiring high current capacity using finite element </w:t>
      </w:r>
      <w:r w:rsidR="00805478" w:rsidRPr="00F22BED">
        <w:t>analysis [</w:t>
      </w:r>
      <w:r w:rsidR="001D16FA" w:rsidRPr="00F22BED">
        <w:t>5]</w:t>
      </w:r>
      <w:r w:rsidRPr="00F22BED">
        <w:t>. The report</w:t>
      </w:r>
      <w:r w:rsidR="00A521A9">
        <w:t xml:space="preserve"> assumes </w:t>
      </w:r>
      <w:r w:rsidR="00654367">
        <w:t xml:space="preserve">linear magnetic </w:t>
      </w:r>
      <w:r w:rsidR="00DE7613">
        <w:t>circuit and</w:t>
      </w:r>
      <w:r w:rsidRPr="00F22BED">
        <w:t xml:space="preserve"> </w:t>
      </w:r>
      <w:r w:rsidR="009D3C8A" w:rsidRPr="00F22BED">
        <w:lastRenderedPageBreak/>
        <w:t>uses simplified</w:t>
      </w:r>
      <w:r w:rsidRPr="00F22BED">
        <w:t xml:space="preserve"> calculation </w:t>
      </w:r>
      <w:r w:rsidR="007D6001" w:rsidRPr="00F22BED">
        <w:t>for</w:t>
      </w:r>
      <w:r w:rsidR="00942004" w:rsidRPr="00F22BED">
        <w:t xml:space="preserve"> the</w:t>
      </w:r>
      <w:r w:rsidRPr="00F22BED">
        <w:t xml:space="preserve"> mover mass and associated value of thrust coefficient</w:t>
      </w:r>
      <w:r w:rsidR="009D3C8A" w:rsidRPr="00F22BED">
        <w:t>, which is adequate for control system design</w:t>
      </w:r>
      <w:r w:rsidRPr="00F22BED">
        <w:t>.</w:t>
      </w:r>
    </w:p>
    <w:p w14:paraId="1B7662CB" w14:textId="77777777" w:rsidR="00C42C73" w:rsidRPr="00F22BED" w:rsidRDefault="00C42C73" w:rsidP="00104440"/>
    <w:p w14:paraId="6A0892E1" w14:textId="77777777" w:rsidR="00681E8D" w:rsidRDefault="00B30AFC" w:rsidP="00104440">
      <w:r w:rsidRPr="00F22BED">
        <w:t xml:space="preserve">The force exerted by LEM while working </w:t>
      </w:r>
      <w:r w:rsidR="001D16FA" w:rsidRPr="00F22BED">
        <w:t>i</w:t>
      </w:r>
      <w:r w:rsidRPr="00F22BED">
        <w:t>n motor mode is proportional to the</w:t>
      </w:r>
      <w:r w:rsidR="00736685">
        <w:t xml:space="preserve"> cross product of</w:t>
      </w:r>
      <w:r w:rsidRPr="00F22BED">
        <w:t xml:space="preserve"> flux and current </w:t>
      </w:r>
    </w:p>
    <w:p w14:paraId="1A51214B" w14:textId="4F0410E2" w:rsidR="005875C4" w:rsidRPr="00F22BED" w:rsidRDefault="00B30AFC" w:rsidP="00104440">
      <w:commentRangeStart w:id="62"/>
      <w:r w:rsidRPr="00F22BED">
        <w:t xml:space="preserve"> in </w:t>
      </w:r>
      <w:commentRangeEnd w:id="62"/>
      <w:r w:rsidR="006E458D">
        <w:rPr>
          <w:rStyle w:val="CommentReference"/>
        </w:rPr>
        <w:commentReference w:id="62"/>
      </w:r>
      <w:r w:rsidRPr="00F22BED">
        <w:t xml:space="preserve">the LEM. </w:t>
      </w:r>
      <w:r w:rsidR="00FA5DBA" w:rsidRPr="00F22BED">
        <w:t>Assuming linear magnetic circuit</w:t>
      </w:r>
      <w:r w:rsidR="00B818CA" w:rsidRPr="00F22BED">
        <w:t xml:space="preserve"> with mutually orthogonal </w:t>
      </w:r>
      <w:r w:rsidR="00226740" w:rsidRPr="00F22BED">
        <w:t>configuration</w:t>
      </w:r>
      <w:r w:rsidR="00FA5DBA" w:rsidRPr="00F22BED">
        <w:t>, and neglecting effects of armature current t</w:t>
      </w:r>
      <w:r w:rsidRPr="00F22BED">
        <w:t>he relation between force</w:t>
      </w:r>
      <w:r w:rsidR="00226740" w:rsidRPr="00F22BED">
        <w:t xml:space="preserve">, flux </w:t>
      </w:r>
      <w:r w:rsidR="007F55EC" w:rsidRPr="00F22BED">
        <w:t>density and</w:t>
      </w:r>
      <w:r w:rsidRPr="00F22BED">
        <w:t xml:space="preserve"> current can be </w:t>
      </w:r>
      <w:r w:rsidR="00CB5B0F" w:rsidRPr="00F22BED">
        <w:t>expressed</w:t>
      </w:r>
      <w:r w:rsidRPr="00F22BED">
        <w:t xml:space="preserve"> as [5]</w:t>
      </w:r>
      <w:r w:rsidR="00B60D1A" w:rsidRPr="00F22BED">
        <w:t>:</w:t>
      </w:r>
    </w:p>
    <w:tbl>
      <w:tblPr>
        <w:tblStyle w:val="TableGrid"/>
        <w:tblW w:w="0" w:type="auto"/>
        <w:tblInd w:w="102" w:type="dxa"/>
        <w:tblLook w:val="04A0" w:firstRow="1" w:lastRow="0" w:firstColumn="1" w:lastColumn="0" w:noHBand="0" w:noVBand="1"/>
      </w:tblPr>
      <w:tblGrid>
        <w:gridCol w:w="8346"/>
        <w:gridCol w:w="907"/>
      </w:tblGrid>
      <w:tr w:rsidR="005875C4" w:rsidRPr="00F22BED" w14:paraId="70005F5A" w14:textId="77777777" w:rsidTr="005E1924">
        <w:tc>
          <w:tcPr>
            <w:tcW w:w="8346" w:type="dxa"/>
          </w:tcPr>
          <w:p w14:paraId="3576FBF6" w14:textId="5C0EE0B6" w:rsidR="005875C4" w:rsidRPr="00F22BED" w:rsidRDefault="00F51420" w:rsidP="00104440">
            <w:pPr>
              <w:rPr>
                <w:rFonts w:eastAsia="Calibri"/>
              </w:rPr>
            </w:pPr>
            <m:oMathPara>
              <m:oMath>
                <m:sSub>
                  <m:sSubPr>
                    <m:ctrlPr>
                      <w:rPr>
                        <w:rFonts w:ascii="Cambria Math" w:hAnsi="Cambria Math"/>
                      </w:rPr>
                    </m:ctrlPr>
                  </m:sSubPr>
                  <m:e>
                    <m:r>
                      <w:rPr>
                        <w:rFonts w:ascii="Cambria Math" w:hAnsi="Cambria Math"/>
                      </w:rPr>
                      <m:t>F</m:t>
                    </m:r>
                  </m:e>
                  <m:sub>
                    <m:r>
                      <w:rPr>
                        <w:rFonts w:ascii="Cambria Math" w:hAnsi="Cambria Math"/>
                      </w:rPr>
                      <m:t>m</m:t>
                    </m:r>
                  </m:sub>
                </m:sSub>
                <m:r>
                  <m:rPr>
                    <m:sty m:val="p"/>
                  </m:rPr>
                  <w:rPr>
                    <w:rFonts w:ascii="Cambria Math" w:hAnsi="Cambria Math"/>
                  </w:rPr>
                  <m:t>=-</m:t>
                </m:r>
                <m:r>
                  <w:rPr>
                    <w:rFonts w:ascii="Cambria Math" w:hAnsi="Cambria Math"/>
                  </w:rPr>
                  <m:t>BLI</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I</m:t>
                </m:r>
                <m:r>
                  <m:rPr>
                    <m:sty m:val="p"/>
                  </m:rPr>
                  <w:rPr>
                    <w:rFonts w:ascii="Cambria Math" w:hAnsi="Cambria Math"/>
                  </w:rPr>
                  <m:t xml:space="preserve">,  </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load</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ctrl</m:t>
                    </m:r>
                  </m:sub>
                </m:sSub>
              </m:oMath>
            </m:oMathPara>
          </w:p>
        </w:tc>
        <w:tc>
          <w:tcPr>
            <w:tcW w:w="907" w:type="dxa"/>
          </w:tcPr>
          <w:p w14:paraId="30ACCB4F" w14:textId="77777777" w:rsidR="005875C4" w:rsidRPr="00F22BED" w:rsidRDefault="005875C4" w:rsidP="00104440">
            <w:r w:rsidRPr="00F22BED">
              <w:t>(2.3.1)</w:t>
            </w:r>
          </w:p>
        </w:tc>
      </w:tr>
    </w:tbl>
    <w:p w14:paraId="59F7071B" w14:textId="46FFE1E1" w:rsidR="00461A91" w:rsidRPr="00F22BED" w:rsidRDefault="00222F83" w:rsidP="00104440">
      <w:r w:rsidRPr="00F22BED">
        <w:t>where</w:t>
      </w:r>
      <w:r w:rsidR="00B30AFC" w:rsidRPr="00F22BED">
        <w:t xml:space="preserve"> </w:t>
      </w:r>
      <m:oMath>
        <m:r>
          <w:rPr>
            <w:rFonts w:ascii="Cambria Math" w:hAnsi="Cambria Math"/>
          </w:rPr>
          <m:t xml:space="preserve">B </m:t>
        </m:r>
      </m:oMath>
      <w:r w:rsidR="00B30AFC" w:rsidRPr="00F22BED">
        <w:t>is the flux</w:t>
      </w:r>
      <w:r w:rsidR="001C4472" w:rsidRPr="00F22BED">
        <w:t xml:space="preserve"> density</w:t>
      </w:r>
      <w:r w:rsidR="00B30AFC" w:rsidRPr="00F22BED">
        <w:t xml:space="preserve"> generated in</w:t>
      </w:r>
      <w:r w:rsidR="001B0696" w:rsidRPr="00F22BED">
        <w:t xml:space="preserve"> the</w:t>
      </w:r>
      <w:r w:rsidR="00B30AFC" w:rsidRPr="00F22BED">
        <w:t xml:space="preserve"> </w:t>
      </w:r>
      <w:r w:rsidR="00191500" w:rsidRPr="00F22BED">
        <w:t>air g</w:t>
      </w:r>
      <w:r w:rsidR="00367114" w:rsidRPr="00F22BED">
        <w:t>a</w:t>
      </w:r>
      <w:r w:rsidR="00191500" w:rsidRPr="00F22BED">
        <w:t>p</w:t>
      </w:r>
      <w:r w:rsidR="001C4612" w:rsidRPr="00F22BED">
        <w:t>,</w:t>
      </w:r>
      <w:r w:rsidR="00B30AFC" w:rsidRPr="00F22BED">
        <w:t xml:space="preserve"> </w:t>
      </w:r>
      <m:oMath>
        <m:r>
          <w:rPr>
            <w:rFonts w:ascii="Cambria Math" w:hAnsi="Cambria Math"/>
          </w:rPr>
          <m:t xml:space="preserve">L </m:t>
        </m:r>
      </m:oMath>
      <w:r w:rsidR="00B30AFC" w:rsidRPr="00F22BED">
        <w:t>is the</w:t>
      </w:r>
      <w:r w:rsidR="001C4612" w:rsidRPr="00F22BED">
        <w:t xml:space="preserve"> length of conductor within</w:t>
      </w:r>
      <w:r w:rsidR="00367114" w:rsidRPr="00F22BED">
        <w:t xml:space="preserve"> the</w:t>
      </w:r>
      <w:r w:rsidR="001C4612" w:rsidRPr="00F22BED">
        <w:t xml:space="preserve"> flux</w:t>
      </w:r>
      <w:r w:rsidR="00367114" w:rsidRPr="00F22BED">
        <w:t xml:space="preserve"> </w:t>
      </w:r>
      <w:r w:rsidR="001C4612" w:rsidRPr="00F22BED">
        <w:t>field</w:t>
      </w:r>
      <w:r w:rsidR="00E5204D">
        <w:t xml:space="preserve">, </w:t>
      </w:r>
      <m:oMath>
        <m:sSub>
          <m:sSubPr>
            <m:ctrlPr>
              <w:rPr>
                <w:rFonts w:ascii="Cambria Math" w:hAnsi="Cambria Math"/>
                <w:i/>
              </w:rPr>
            </m:ctrlPr>
          </m:sSubPr>
          <m:e>
            <m:r>
              <w:rPr>
                <w:rFonts w:ascii="Cambria Math" w:hAnsi="Cambria Math"/>
              </w:rPr>
              <m:t>I</m:t>
            </m:r>
          </m:e>
          <m:sub>
            <m:r>
              <w:rPr>
                <w:rFonts w:ascii="Cambria Math" w:hAnsi="Cambria Math"/>
              </w:rPr>
              <m:t>load</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ctrl</m:t>
            </m:r>
          </m:sub>
        </m:sSub>
      </m:oMath>
      <w:r w:rsidR="004B3F2B" w:rsidRPr="00F22BED">
        <w:t xml:space="preserve"> </w:t>
      </w:r>
      <w:r w:rsidR="00E5204D">
        <w:t xml:space="preserve"> are load and control current respectively </w:t>
      </w:r>
      <w:r w:rsidR="004B3F2B" w:rsidRPr="00F22BED">
        <w:t xml:space="preserve">and </w:t>
      </w:r>
      <m:oMath>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=BL</m:t>
        </m:r>
      </m:oMath>
      <w:r w:rsidR="00B30AFC" w:rsidRPr="00F22BED">
        <w:t xml:space="preserve"> </w:t>
      </w:r>
      <w:r w:rsidR="00654367">
        <w:t xml:space="preserve"> </w:t>
      </w:r>
      <w:r w:rsidR="004B3F2B" w:rsidRPr="00F22BED">
        <w:t>is the thrust constant of the motor.</w:t>
      </w:r>
      <w:r w:rsidR="00E35048" w:rsidRPr="00F22BED">
        <w:t xml:space="preserve"> </w:t>
      </w:r>
      <w:r w:rsidR="00510CCD" w:rsidRPr="00F22BED">
        <w:t>The LEM converts the energy released from combustion into electrical energy</w:t>
      </w:r>
      <w:r w:rsidR="007B0DC4" w:rsidRPr="00F22BED">
        <w:t>. A</w:t>
      </w:r>
      <w:r w:rsidR="00510CCD" w:rsidRPr="00F22BED">
        <w:t>s described above half of the energy is stored in rebounding device</w:t>
      </w:r>
      <w:r w:rsidR="00EC5168" w:rsidRPr="00F22BED">
        <w:t>. The other</w:t>
      </w:r>
      <w:r w:rsidR="00510CCD" w:rsidRPr="00F22BED">
        <w:t xml:space="preserve"> </w:t>
      </w:r>
      <w:r w:rsidR="00EC5168" w:rsidRPr="00F22BED">
        <w:t>h</w:t>
      </w:r>
      <w:r w:rsidR="00510CCD" w:rsidRPr="00F22BED">
        <w:t>alf is</w:t>
      </w:r>
      <w:r w:rsidR="00006AB5" w:rsidRPr="00F22BED">
        <w:t xml:space="preserve"> the</w:t>
      </w:r>
      <w:r w:rsidR="00510CCD" w:rsidRPr="00F22BED">
        <w:t xml:space="preserve"> sum of energy extracted as useful work and </w:t>
      </w:r>
      <w:r w:rsidR="00EC5168" w:rsidRPr="00F22BED">
        <w:t>energy los</w:t>
      </w:r>
      <w:r w:rsidR="005A1B47" w:rsidRPr="00F22BED">
        <w:t>s</w:t>
      </w:r>
      <w:r w:rsidR="00EC5168" w:rsidRPr="00F22BED">
        <w:t>es</w:t>
      </w:r>
      <w:r w:rsidR="00B30AFC" w:rsidRPr="00F22BED">
        <w:t>.</w:t>
      </w:r>
      <w:r w:rsidR="007B0DC4" w:rsidRPr="00F22BED">
        <w:t xml:space="preserve"> The </w:t>
      </w:r>
      <w:r w:rsidR="00087805" w:rsidRPr="00F22BED">
        <w:t>instantaneous</w:t>
      </w:r>
      <w:r w:rsidR="007B0DC4" w:rsidRPr="00F22BED">
        <w:t xml:space="preserve"> current in the LEM consists of two components </w:t>
      </w:r>
      <w:commentRangeStart w:id="63"/>
      <w:r w:rsidR="007B0DC4" w:rsidRPr="00F22BED">
        <w:t xml:space="preserve">load current </w:t>
      </w:r>
      <w:commentRangeEnd w:id="63"/>
      <w:r w:rsidR="006E458D">
        <w:rPr>
          <w:rStyle w:val="CommentReference"/>
        </w:rPr>
        <w:commentReference w:id="63"/>
      </w:r>
      <m:oMath>
        <m:sSub>
          <m:sSubPr>
            <m:ctrlPr>
              <w:rPr>
                <w:rFonts w:ascii="Cambria Math" w:hAnsi="Cambria Math"/>
                <w:i/>
              </w:rPr>
            </m:ctrlPr>
          </m:sSubPr>
          <m:e>
            <m:r>
              <w:rPr>
                <w:rFonts w:ascii="Cambria Math" w:hAnsi="Cambria Math"/>
              </w:rPr>
              <m:t>I</m:t>
            </m:r>
          </m:e>
          <m:sub>
            <m:r>
              <w:rPr>
                <w:rFonts w:ascii="Cambria Math" w:hAnsi="Cambria Math"/>
              </w:rPr>
              <m:t>l</m:t>
            </m:r>
          </m:sub>
        </m:sSub>
      </m:oMath>
      <w:r w:rsidR="007B0DC4" w:rsidRPr="00F22BED">
        <w:t xml:space="preserve"> that is delivered to the load</w:t>
      </w:r>
      <w:r w:rsidR="00087805" w:rsidRPr="00F22BED">
        <w:t xml:space="preserve"> and control current </w:t>
      </w:r>
      <m:oMath>
        <m:sSub>
          <m:sSubPr>
            <m:ctrlPr>
              <w:rPr>
                <w:rFonts w:ascii="Cambria Math" w:hAnsi="Cambria Math"/>
                <w:i/>
              </w:rPr>
            </m:ctrlPr>
          </m:sSubPr>
          <m:e>
            <m:r>
              <w:rPr>
                <w:rFonts w:ascii="Cambria Math" w:hAnsi="Cambria Math"/>
              </w:rPr>
              <m:t>I</m:t>
            </m:r>
          </m:e>
          <m:sub>
            <m:r>
              <w:rPr>
                <w:rFonts w:ascii="Cambria Math" w:hAnsi="Cambria Math"/>
              </w:rPr>
              <m:t>ctrl</m:t>
            </m:r>
          </m:sub>
        </m:sSub>
      </m:oMath>
      <w:r w:rsidR="00087805" w:rsidRPr="00F22BED">
        <w:t xml:space="preserve"> which corresponds to energy losses</w:t>
      </w:r>
      <w:r w:rsidR="009C5875">
        <w:t xml:space="preserve"> and the energy absorbed by control system during expansion stroke</w:t>
      </w:r>
      <w:r w:rsidR="00087805" w:rsidRPr="00F22BED">
        <w:t>.</w:t>
      </w:r>
      <w:r w:rsidR="00425F34">
        <w:t xml:space="preserve"> </w:t>
      </w:r>
      <w:r w:rsidR="00F75D2A" w:rsidRPr="00F22BED">
        <w:t>The induced EMF in the LEM is directly proportional to velocity</w:t>
      </w:r>
      <w:r w:rsidR="00B30AFC" w:rsidRPr="00F22BED">
        <w:t xml:space="preserve">. </w:t>
      </w:r>
      <w:r w:rsidR="00FA5DBA" w:rsidRPr="00F22BED">
        <w:t xml:space="preserve">Assuming linear magnetic circuit, and neglecting effects of armature current </w:t>
      </w:r>
      <w:r w:rsidR="007F55EC" w:rsidRPr="00F22BED">
        <w:t>the</w:t>
      </w:r>
      <w:r w:rsidR="00B30AFC" w:rsidRPr="00F22BED">
        <w:t xml:space="preserve"> voltage generated in LEM during regulation process is proportional to velocity</w:t>
      </w:r>
      <w:r w:rsidR="00461A91" w:rsidRPr="00F22BED">
        <w:t xml:space="preserve"> and can be </w:t>
      </w:r>
      <w:commentRangeStart w:id="64"/>
      <w:r w:rsidR="00461A91" w:rsidRPr="00F22BED">
        <w:t>modeled as</w:t>
      </w:r>
      <w:commentRangeEnd w:id="64"/>
      <w:r w:rsidR="007466EA">
        <w:rPr>
          <w:rStyle w:val="CommentReference"/>
        </w:rPr>
        <w:commentReference w:id="64"/>
      </w:r>
    </w:p>
    <w:tbl>
      <w:tblPr>
        <w:tblStyle w:val="TableGrid"/>
        <w:tblW w:w="0" w:type="auto"/>
        <w:tblInd w:w="5" w:type="dxa"/>
        <w:tblLook w:val="04A0" w:firstRow="1" w:lastRow="0" w:firstColumn="1" w:lastColumn="0" w:noHBand="0" w:noVBand="1"/>
      </w:tblPr>
      <w:tblGrid>
        <w:gridCol w:w="8346"/>
        <w:gridCol w:w="907"/>
      </w:tblGrid>
      <w:tr w:rsidR="00BA5EF7" w:rsidRPr="00F22BED" w14:paraId="73EDC1D4" w14:textId="77777777" w:rsidTr="00BA5EF7">
        <w:tc>
          <w:tcPr>
            <w:tcW w:w="8346" w:type="dxa"/>
          </w:tcPr>
          <w:p w14:paraId="3364913C" w14:textId="2012F181" w:rsidR="00BA5EF7" w:rsidRPr="00F22BED" w:rsidRDefault="00F51420" w:rsidP="00104440">
            <w:pPr>
              <w:rPr>
                <w:rFonts w:eastAsia="Calibri"/>
              </w:rPr>
            </w:pPr>
            <m:oMathPara>
              <m:oMath>
                <m:sSub>
                  <m:sSubPr>
                    <m:ctrlPr>
                      <w:rPr>
                        <w:rFonts w:ascii="Cambria Math" w:hAnsi="Cambria Math"/>
                      </w:rPr>
                    </m:ctrlPr>
                  </m:sSubPr>
                  <m:e>
                    <m:r>
                      <w:rPr>
                        <w:rFonts w:ascii="Cambria Math" w:hAnsi="Cambria Math"/>
                      </w:rPr>
                      <m:t>E</m:t>
                    </m:r>
                  </m:e>
                  <m:sub>
                    <m:r>
                      <w:rPr>
                        <w:rFonts w:ascii="Cambria Math" w:hAnsi="Cambria Math"/>
                      </w:rPr>
                      <m:t>ind</m:t>
                    </m:r>
                  </m:sub>
                </m:sSub>
                <m:r>
                  <m:rPr>
                    <m:sty m:val="p"/>
                  </m:rPr>
                  <w:rPr>
                    <w:rFonts w:ascii="Cambria Math" w:hAnsi="Cambria Math"/>
                  </w:rPr>
                  <m:t>=</m:t>
                </m:r>
                <m:r>
                  <w:rPr>
                    <w:rFonts w:ascii="Cambria Math" w:hAnsi="Cambria Math"/>
                  </w:rPr>
                  <m:t>BLv</m:t>
                </m:r>
                <m:r>
                  <m:rPr>
                    <m:sty m:val="p"/>
                  </m:rPr>
                  <w:rPr>
                    <w:rFonts w:ascii="Cambria Math" w:hAnsi="Cambria Math"/>
                  </w:rPr>
                  <m:t>=</m:t>
                </m:r>
                <m:sSub>
                  <m:sSubPr>
                    <m:ctrlPr>
                      <w:rPr>
                        <w:rFonts w:ascii="Cambria Math" w:hAnsi="Cambria Math"/>
                        <w:color w:val="595959" w:themeColor="text1" w:themeTint="A6"/>
                      </w:rPr>
                    </m:ctrlPr>
                  </m:sSubPr>
                  <m:e>
                    <m:r>
                      <w:rPr>
                        <w:rFonts w:ascii="Cambria Math" w:hAnsi="Cambria Math"/>
                      </w:rPr>
                      <m:t>k</m:t>
                    </m:r>
                  </m:e>
                  <m:sub>
                    <m:r>
                      <w:rPr>
                        <w:rFonts w:ascii="Cambria Math" w:hAnsi="Cambria Math"/>
                      </w:rPr>
                      <m:t>m</m:t>
                    </m:r>
                  </m:sub>
                </m:sSub>
                <m:r>
                  <w:rPr>
                    <w:rFonts w:ascii="Cambria Math" w:hAnsi="Cambria Math"/>
                  </w:rPr>
                  <m:t>v</m:t>
                </m:r>
              </m:oMath>
            </m:oMathPara>
          </w:p>
        </w:tc>
        <w:tc>
          <w:tcPr>
            <w:tcW w:w="907" w:type="dxa"/>
          </w:tcPr>
          <w:p w14:paraId="34246970" w14:textId="77777777" w:rsidR="00BA5EF7" w:rsidRPr="00F22BED" w:rsidRDefault="00BA5EF7" w:rsidP="00104440">
            <w:r w:rsidRPr="00F22BED">
              <w:t>(2.3.2)</w:t>
            </w:r>
          </w:p>
        </w:tc>
      </w:tr>
    </w:tbl>
    <w:p w14:paraId="57B55B47" w14:textId="56AF0EF7" w:rsidR="00BA5EF7" w:rsidRPr="00F22BED" w:rsidRDefault="00BA5EF7" w:rsidP="00104440">
      <w:r w:rsidRPr="00F22BED">
        <w:t xml:space="preserve">where </w:t>
      </w:r>
      <m:oMath>
        <m:sSub>
          <m:sSubPr>
            <m:ctrlPr>
              <w:rPr>
                <w:rFonts w:ascii="Cambria Math" w:hAnsi="Cambria Math"/>
                <w:i/>
              </w:rPr>
            </m:ctrlPr>
          </m:sSubPr>
          <m:e>
            <m:r>
              <w:rPr>
                <w:rFonts w:ascii="Cambria Math" w:hAnsi="Cambria Math"/>
              </w:rPr>
              <m:t>E</m:t>
            </m:r>
          </m:e>
          <m:sub>
            <m:r>
              <w:rPr>
                <w:rFonts w:ascii="Cambria Math" w:hAnsi="Cambria Math"/>
              </w:rPr>
              <m:t>ind</m:t>
            </m:r>
          </m:sub>
        </m:sSub>
      </m:oMath>
      <w:r w:rsidRPr="00F22BED">
        <w:t xml:space="preserve"> is the induced voltage in the</w:t>
      </w:r>
      <w:r w:rsidR="00FA5DBA" w:rsidRPr="00F22BED">
        <w:t xml:space="preserve"> coil</w:t>
      </w:r>
      <w:r w:rsidRPr="00F22BED">
        <w:t xml:space="preserve"> and </w:t>
      </w:r>
      <m:oMath>
        <m:r>
          <w:rPr>
            <w:rFonts w:ascii="Cambria Math" w:hAnsi="Cambria Math"/>
          </w:rPr>
          <m:t>v</m:t>
        </m:r>
      </m:oMath>
      <w:r w:rsidRPr="00F22BED">
        <w:t xml:space="preserve"> is velocity of the </w:t>
      </w:r>
      <w:proofErr w:type="gramStart"/>
      <w:r w:rsidRPr="00F22BED">
        <w:t>mover.</w:t>
      </w:r>
      <w:proofErr w:type="gramEnd"/>
    </w:p>
    <w:p w14:paraId="2EB3A270" w14:textId="7774D0B6" w:rsidR="00182C0C" w:rsidRPr="00F22BED" w:rsidRDefault="00701B3D" w:rsidP="005C75A8">
      <w:r w:rsidRPr="00F22BED">
        <w:t>From equation</w:t>
      </w:r>
      <w:r w:rsidR="00634B4B" w:rsidRPr="00F22BED">
        <w:t xml:space="preserve"> (2.3.1) it follows that</w:t>
      </w:r>
      <w:r w:rsidRPr="00F22BED">
        <w:t xml:space="preserve"> </w:t>
      </w:r>
      <w:r w:rsidR="00865A9B" w:rsidRPr="00F22BED">
        <w:t xml:space="preserve">LEM </w:t>
      </w:r>
      <w:r w:rsidR="00634B4B" w:rsidRPr="00F22BED">
        <w:t>can</w:t>
      </w:r>
      <w:r w:rsidR="00865A9B" w:rsidRPr="00F22BED">
        <w:t xml:space="preserve"> also</w:t>
      </w:r>
      <w:r w:rsidR="00634B4B" w:rsidRPr="00F22BED">
        <w:t xml:space="preserve"> be</w:t>
      </w:r>
      <w:r w:rsidR="00865A9B" w:rsidRPr="00F22BED">
        <w:t xml:space="preserve"> used to provide a motoring effect as discussed in the previous section, this motoring effect is used to implement error correcting mechanism. If an independent current source is used to provide the control current to LEM, we can assume a resistive load</w:t>
      </w:r>
      <w:r w:rsidR="000C78D4">
        <w:t xml:space="preserve"> and</w:t>
      </w:r>
      <w:r w:rsidR="00865A9B" w:rsidRPr="00F22BED">
        <w:t xml:space="preserve"> by</w:t>
      </w:r>
      <w:r w:rsidR="00AD49CB" w:rsidRPr="00F22BED">
        <w:t xml:space="preserve"> equation</w:t>
      </w:r>
      <w:r w:rsidR="00865A9B" w:rsidRPr="00F22BED">
        <w:t xml:space="preserve"> (2.3.1) we can simplify rel</w:t>
      </w:r>
      <w:r w:rsidR="00B02C64" w:rsidRPr="00F22BED">
        <w:t xml:space="preserve">ation between magnetic force and current </w:t>
      </w:r>
      <w:commentRangeStart w:id="65"/>
      <w:r w:rsidR="00B02C64" w:rsidRPr="00F22BED">
        <w:t>as</w:t>
      </w:r>
      <w:commentRangeEnd w:id="65"/>
      <w:r w:rsidR="005E7B26">
        <w:rPr>
          <w:rStyle w:val="CommentReference"/>
        </w:rPr>
        <w:commentReference w:id="65"/>
      </w:r>
    </w:p>
    <w:tbl>
      <w:tblPr>
        <w:tblStyle w:val="TableGrid"/>
        <w:tblW w:w="0" w:type="auto"/>
        <w:tblInd w:w="102" w:type="dxa"/>
        <w:tblLook w:val="04A0" w:firstRow="1" w:lastRow="0" w:firstColumn="1" w:lastColumn="0" w:noHBand="0" w:noVBand="1"/>
      </w:tblPr>
      <w:tblGrid>
        <w:gridCol w:w="8346"/>
        <w:gridCol w:w="907"/>
      </w:tblGrid>
      <w:tr w:rsidR="005875C4" w:rsidRPr="00F22BED" w14:paraId="3D49BBD8" w14:textId="77777777" w:rsidTr="005E1924">
        <w:tc>
          <w:tcPr>
            <w:tcW w:w="8346" w:type="dxa"/>
          </w:tcPr>
          <w:p w14:paraId="57DF3CAA" w14:textId="50B5A466" w:rsidR="005875C4" w:rsidRPr="00F22BED" w:rsidRDefault="00F51420" w:rsidP="00104440">
            <w:pPr>
              <w:rPr>
                <w:rFonts w:eastAsia="Calibri"/>
              </w:rPr>
            </w:pPr>
            <m:oMathPara>
              <m:oMath>
                <m:sSub>
                  <m:sSubPr>
                    <m:ctrlPr>
                      <w:rPr>
                        <w:rFonts w:ascii="Cambria Math" w:hAnsi="Cambria Math"/>
                        <w:color w:val="595959" w:themeColor="text1" w:themeTint="A6"/>
                      </w:rPr>
                    </m:ctrlPr>
                  </m:sSubPr>
                  <m:e>
                    <m:r>
                      <m:rPr>
                        <m:sty m:val="p"/>
                      </m:rPr>
                      <w:rPr>
                        <w:rFonts w:ascii="Cambria Math" w:hAnsi="Cambria Math"/>
                      </w:rPr>
                      <m:t xml:space="preserve">  </m:t>
                    </m:r>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color w:val="595959" w:themeColor="text1" w:themeTint="A6"/>
                      </w:rPr>
                    </m:ctrlPr>
                  </m:sSubPr>
                  <m:e>
                    <m:r>
                      <w:rPr>
                        <w:rFonts w:ascii="Cambria Math" w:hAnsi="Cambria Math"/>
                      </w:rPr>
                      <m:t>k</m:t>
                    </m:r>
                  </m:e>
                  <m:sub>
                    <m:r>
                      <w:rPr>
                        <w:rFonts w:ascii="Cambria Math" w:hAnsi="Cambria Math"/>
                      </w:rPr>
                      <m:t>m</m:t>
                    </m:r>
                  </m:sub>
                </m:sSub>
                <m:r>
                  <w:rPr>
                    <w:rFonts w:ascii="Cambria Math" w:hAnsi="Cambria Math"/>
                  </w:rPr>
                  <m:t>I</m:t>
                </m:r>
              </m:oMath>
            </m:oMathPara>
          </w:p>
        </w:tc>
        <w:tc>
          <w:tcPr>
            <w:tcW w:w="907" w:type="dxa"/>
          </w:tcPr>
          <w:p w14:paraId="2A2735DA" w14:textId="70FE6165" w:rsidR="005875C4" w:rsidRPr="00F22BED" w:rsidRDefault="005875C4" w:rsidP="00104440">
            <w:r w:rsidRPr="00F22BED">
              <w:t>(2.3.</w:t>
            </w:r>
            <w:r w:rsidR="00BA5EF7" w:rsidRPr="00F22BED">
              <w:t>3</w:t>
            </w:r>
            <w:r w:rsidRPr="00F22BED">
              <w:t>)</w:t>
            </w:r>
          </w:p>
        </w:tc>
      </w:tr>
    </w:tbl>
    <w:p w14:paraId="6FD3630C" w14:textId="3D6D98A5" w:rsidR="00182C0C" w:rsidRDefault="00DE7613" w:rsidP="00104440">
      <w:r>
        <w:t>Furthermore,</w:t>
      </w:r>
      <w:r w:rsidR="00E5204D">
        <w:t xml:space="preserve"> as described in section 1.2.2 LEM provides a motoring effect which is used to control the piston motion the control current </w:t>
      </w:r>
      <m:oMath>
        <m:sSub>
          <m:sSubPr>
            <m:ctrlPr>
              <w:rPr>
                <w:rFonts w:ascii="Cambria Math" w:hAnsi="Cambria Math"/>
                <w:i/>
              </w:rPr>
            </m:ctrlPr>
          </m:sSubPr>
          <m:e>
            <m:r>
              <w:rPr>
                <w:rFonts w:ascii="Cambria Math" w:hAnsi="Cambria Math"/>
              </w:rPr>
              <m:t>I</m:t>
            </m:r>
          </m:e>
          <m:sub>
            <m:r>
              <w:rPr>
                <w:rFonts w:ascii="Cambria Math" w:hAnsi="Cambria Math"/>
              </w:rPr>
              <m:t>ctrl</m:t>
            </m:r>
          </m:sub>
        </m:sSub>
      </m:oMath>
      <w:r w:rsidR="00E5204D">
        <w:t xml:space="preserve"> in equation (</w:t>
      </w:r>
      <w:proofErr w:type="gramStart"/>
      <w:r w:rsidR="00E5204D">
        <w:t>2.3.1)corresponds</w:t>
      </w:r>
      <w:proofErr w:type="gramEnd"/>
      <w:r w:rsidR="00E5204D">
        <w:t xml:space="preserve"> to the said motoring effect </w:t>
      </w:r>
    </w:p>
    <w:tbl>
      <w:tblPr>
        <w:tblStyle w:val="TableGrid"/>
        <w:tblW w:w="0" w:type="auto"/>
        <w:tblInd w:w="102" w:type="dxa"/>
        <w:tblLook w:val="04A0" w:firstRow="1" w:lastRow="0" w:firstColumn="1" w:lastColumn="0" w:noHBand="0" w:noVBand="1"/>
      </w:tblPr>
      <w:tblGrid>
        <w:gridCol w:w="8346"/>
        <w:gridCol w:w="907"/>
      </w:tblGrid>
      <w:tr w:rsidR="006408BA" w:rsidRPr="00F22BED" w14:paraId="7552394A" w14:textId="77777777" w:rsidTr="00251A3C">
        <w:tc>
          <w:tcPr>
            <w:tcW w:w="8346" w:type="dxa"/>
          </w:tcPr>
          <w:p w14:paraId="253C3076" w14:textId="2850E23D" w:rsidR="006408BA" w:rsidRPr="00F22BED" w:rsidRDefault="00F51420" w:rsidP="00251A3C">
            <w:pPr>
              <w:rPr>
                <w:rFonts w:eastAsia="Calibri"/>
              </w:rPr>
            </w:pPr>
            <m:oMathPara>
              <m:oMath>
                <m:sSub>
                  <m:sSubPr>
                    <m:ctrlPr>
                      <w:rPr>
                        <w:rFonts w:ascii="Cambria Math" w:hAnsi="Cambria Math"/>
                        <w:color w:val="595959" w:themeColor="text1" w:themeTint="A6"/>
                      </w:rPr>
                    </m:ctrlPr>
                  </m:sSubPr>
                  <m:e>
                    <m:r>
                      <m:rPr>
                        <m:sty m:val="p"/>
                      </m:rPr>
                      <w:rPr>
                        <w:rFonts w:ascii="Cambria Math" w:hAnsi="Cambria Math"/>
                      </w:rPr>
                      <m:t xml:space="preserve">  </m:t>
                    </m:r>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load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ctrl</m:t>
                    </m:r>
                  </m:sub>
                </m:sSub>
              </m:oMath>
            </m:oMathPara>
          </w:p>
        </w:tc>
        <w:tc>
          <w:tcPr>
            <w:tcW w:w="907" w:type="dxa"/>
          </w:tcPr>
          <w:p w14:paraId="111BDF4D" w14:textId="6BAEA73A" w:rsidR="006408BA" w:rsidRPr="00F22BED" w:rsidRDefault="006408BA" w:rsidP="00251A3C">
            <w:r w:rsidRPr="00F22BED">
              <w:t>(2.3.</w:t>
            </w:r>
            <w:r>
              <w:t>4</w:t>
            </w:r>
            <w:r w:rsidRPr="00F22BED">
              <w:t>)</w:t>
            </w:r>
          </w:p>
        </w:tc>
      </w:tr>
    </w:tbl>
    <w:p w14:paraId="5035E892" w14:textId="3085B7B3" w:rsidR="006408BA" w:rsidRDefault="006408BA" w:rsidP="00104440">
      <w:r>
        <w:t xml:space="preserve">where, </w:t>
      </w:r>
      <m:oMath>
        <m:sSub>
          <m:sSubPr>
            <m:ctrlPr>
              <w:rPr>
                <w:rFonts w:ascii="Cambria Math" w:hAnsi="Cambria Math"/>
              </w:rPr>
            </m:ctrlPr>
          </m:sSubPr>
          <m:e>
            <m:r>
              <w:rPr>
                <w:rFonts w:ascii="Cambria Math" w:hAnsi="Cambria Math"/>
              </w:rPr>
              <m:t>F</m:t>
            </m:r>
          </m:e>
          <m:sub>
            <m:r>
              <m:rPr>
                <m:sty m:val="p"/>
              </m:rPr>
              <w:rPr>
                <w:rFonts w:ascii="Cambria Math" w:hAnsi="Cambria Math"/>
              </w:rPr>
              <m:t>load</m:t>
            </m:r>
          </m:sub>
        </m:sSub>
      </m:oMath>
      <w:r>
        <w:t xml:space="preserve"> is force due to load current and </w:t>
      </w:r>
      <m:oMath>
        <m:sSub>
          <m:sSubPr>
            <m:ctrlPr>
              <w:rPr>
                <w:rFonts w:ascii="Cambria Math" w:hAnsi="Cambria Math"/>
                <w:i/>
              </w:rPr>
            </m:ctrlPr>
          </m:sSubPr>
          <m:e>
            <m:r>
              <w:rPr>
                <w:rFonts w:ascii="Cambria Math" w:hAnsi="Cambria Math"/>
              </w:rPr>
              <m:t>F</m:t>
            </m:r>
          </m:e>
          <m:sub>
            <m:r>
              <w:rPr>
                <w:rFonts w:ascii="Cambria Math" w:hAnsi="Cambria Math"/>
              </w:rPr>
              <m:t>ctrl</m:t>
            </m:r>
          </m:sub>
        </m:sSub>
      </m:oMath>
      <w:r>
        <w:t xml:space="preserve"> is force due to control current.</w:t>
      </w:r>
      <w:r w:rsidR="00425F34">
        <w:t xml:space="preserve"> The control </w:t>
      </w:r>
      <w:proofErr w:type="gramStart"/>
      <w:r w:rsidR="00425F34">
        <w:t>current  can</w:t>
      </w:r>
      <w:proofErr w:type="gramEnd"/>
      <w:r w:rsidR="00425F34">
        <w:t xml:space="preserve"> be bifurcated into as shown</w:t>
      </w:r>
    </w:p>
    <w:tbl>
      <w:tblPr>
        <w:tblStyle w:val="TableGrid"/>
        <w:tblW w:w="0" w:type="auto"/>
        <w:tblInd w:w="102" w:type="dxa"/>
        <w:tblLook w:val="04A0" w:firstRow="1" w:lastRow="0" w:firstColumn="1" w:lastColumn="0" w:noHBand="0" w:noVBand="1"/>
      </w:tblPr>
      <w:tblGrid>
        <w:gridCol w:w="8346"/>
        <w:gridCol w:w="907"/>
      </w:tblGrid>
      <w:tr w:rsidR="00425F34" w:rsidRPr="00F22BED" w14:paraId="195AD768" w14:textId="77777777" w:rsidTr="00DB60E1">
        <w:tc>
          <w:tcPr>
            <w:tcW w:w="8346" w:type="dxa"/>
          </w:tcPr>
          <w:p w14:paraId="352A46B6" w14:textId="31F2802B" w:rsidR="00425F34" w:rsidRPr="00F22BED" w:rsidRDefault="00F51420" w:rsidP="00251A3C">
            <w:pPr>
              <w:rPr>
                <w:rFonts w:eastAsia="Calibri"/>
              </w:rPr>
            </w:pPr>
            <m:oMathPara>
              <m:oMath>
                <m:sSub>
                  <m:sSubPr>
                    <m:ctrlPr>
                      <w:rPr>
                        <w:rFonts w:ascii="Cambria Math" w:hAnsi="Cambria Math"/>
                        <w:i/>
                      </w:rPr>
                    </m:ctrlPr>
                  </m:sSubPr>
                  <m:e>
                    <m:r>
                      <w:rPr>
                        <w:rFonts w:ascii="Cambria Math" w:hAnsi="Cambria Math"/>
                      </w:rPr>
                      <m:t>I</m:t>
                    </m:r>
                  </m:e>
                  <m:sub>
                    <m:r>
                      <w:rPr>
                        <w:rFonts w:ascii="Cambria Math" w:hAnsi="Cambria Math"/>
                      </w:rPr>
                      <m:t>ctrl</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store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loss</m:t>
                    </m:r>
                  </m:sub>
                </m:sSub>
              </m:oMath>
            </m:oMathPara>
          </w:p>
        </w:tc>
        <w:tc>
          <w:tcPr>
            <w:tcW w:w="907" w:type="dxa"/>
          </w:tcPr>
          <w:p w14:paraId="31E7815F" w14:textId="1C6634B2" w:rsidR="00425F34" w:rsidRPr="00F22BED" w:rsidRDefault="00425F34" w:rsidP="00251A3C">
            <w:r w:rsidRPr="00F22BED">
              <w:t>(2.3.</w:t>
            </w:r>
            <w:r>
              <w:t>5</w:t>
            </w:r>
            <w:r w:rsidRPr="00F22BED">
              <w:t>)</w:t>
            </w:r>
          </w:p>
        </w:tc>
      </w:tr>
    </w:tbl>
    <w:p w14:paraId="600EF35A" w14:textId="09C2723D" w:rsidR="006408BA" w:rsidRDefault="00DB60E1" w:rsidP="00104440">
      <w:r>
        <w:t xml:space="preserve">where </w:t>
      </w:r>
      <m:oMath>
        <m:sSub>
          <m:sSubPr>
            <m:ctrlPr>
              <w:rPr>
                <w:rFonts w:ascii="Cambria Math" w:hAnsi="Cambria Math"/>
                <w:i/>
              </w:rPr>
            </m:ctrlPr>
          </m:sSubPr>
          <m:e>
            <m:r>
              <w:rPr>
                <w:rFonts w:ascii="Cambria Math" w:hAnsi="Cambria Math"/>
              </w:rPr>
              <m:t>I</m:t>
            </m:r>
          </m:e>
          <m:sub>
            <m:r>
              <w:rPr>
                <w:rFonts w:ascii="Cambria Math" w:hAnsi="Cambria Math"/>
              </w:rPr>
              <m:t>store</m:t>
            </m:r>
          </m:sub>
        </m:sSub>
      </m:oMath>
      <w:r>
        <w:t xml:space="preserve">  is</w:t>
      </w:r>
      <w:r w:rsidR="006B2D22">
        <w:t xml:space="preserve"> current that corresponds to</w:t>
      </w:r>
      <w:r>
        <w:t xml:space="preserve"> the energy absorbed by control system during expansion stroke while </w:t>
      </w:r>
      <m:oMath>
        <m:sSub>
          <m:sSubPr>
            <m:ctrlPr>
              <w:rPr>
                <w:rFonts w:ascii="Cambria Math" w:hAnsi="Cambria Math"/>
                <w:i/>
              </w:rPr>
            </m:ctrlPr>
          </m:sSubPr>
          <m:e>
            <m:r>
              <w:rPr>
                <w:rFonts w:ascii="Cambria Math" w:hAnsi="Cambria Math"/>
              </w:rPr>
              <m:t>I</m:t>
            </m:r>
          </m:e>
          <m:sub>
            <m:r>
              <w:rPr>
                <w:rFonts w:ascii="Cambria Math" w:hAnsi="Cambria Math"/>
              </w:rPr>
              <m:t>loss</m:t>
            </m:r>
          </m:sub>
        </m:sSub>
      </m:oMath>
      <w:r>
        <w:t xml:space="preserve"> is the </w:t>
      </w:r>
      <w:r w:rsidR="006B2D22">
        <w:t xml:space="preserve">current that corresponds to the </w:t>
      </w:r>
      <w:r>
        <w:t>energy that is needed to overcome frictional and other losses.</w:t>
      </w:r>
    </w:p>
    <w:p w14:paraId="20EB82A7" w14:textId="77777777" w:rsidR="00A521A9" w:rsidRPr="00F22BED" w:rsidRDefault="00A521A9" w:rsidP="00104440"/>
    <w:p w14:paraId="2F194451" w14:textId="0B667581" w:rsidR="00EA3258" w:rsidRPr="00F22BED" w:rsidRDefault="00B30AFC" w:rsidP="00104440">
      <w:pPr>
        <w:pStyle w:val="Heading2"/>
      </w:pPr>
      <w:bookmarkStart w:id="66" w:name="_Toc96979821"/>
      <w:bookmarkStart w:id="67" w:name="_Toc96984314"/>
      <w:bookmarkStart w:id="68" w:name="_Toc98113757"/>
      <w:r w:rsidRPr="00F22BED">
        <w:t>2.</w:t>
      </w:r>
      <w:r w:rsidR="007C1CD9" w:rsidRPr="00F22BED">
        <w:t>4</w:t>
      </w:r>
      <w:r w:rsidR="00B03784" w:rsidRPr="00F22BED">
        <w:t xml:space="preserve"> </w:t>
      </w:r>
      <w:r w:rsidR="00435053" w:rsidRPr="00F22BED">
        <w:t>OTHER</w:t>
      </w:r>
      <w:r w:rsidRPr="00F22BED">
        <w:t xml:space="preserve"> FORC</w:t>
      </w:r>
      <w:r w:rsidR="00EA3258" w:rsidRPr="00F22BED">
        <w:t>E</w:t>
      </w:r>
      <w:r w:rsidR="00435053" w:rsidRPr="00F22BED">
        <w:t>S</w:t>
      </w:r>
      <w:bookmarkEnd w:id="66"/>
      <w:bookmarkEnd w:id="67"/>
      <w:bookmarkEnd w:id="68"/>
    </w:p>
    <w:p w14:paraId="58B84111" w14:textId="16A5A836" w:rsidR="00182C0C" w:rsidRPr="00F22BED" w:rsidRDefault="00B30AFC" w:rsidP="00104440">
      <w:pPr>
        <w:pStyle w:val="Heading3"/>
      </w:pPr>
      <w:bookmarkStart w:id="69" w:name="_Toc96979822"/>
      <w:bookmarkStart w:id="70" w:name="_Toc96984315"/>
      <w:bookmarkStart w:id="71" w:name="_Toc98113758"/>
      <w:r w:rsidRPr="00F22BED">
        <w:t>2.4.1 Gravity</w:t>
      </w:r>
      <w:bookmarkEnd w:id="69"/>
      <w:bookmarkEnd w:id="70"/>
      <w:bookmarkEnd w:id="71"/>
    </w:p>
    <w:p w14:paraId="683524D7" w14:textId="0A17F943" w:rsidR="00182C0C" w:rsidRPr="00F22BED" w:rsidRDefault="00B30AFC" w:rsidP="00104440">
      <w:r w:rsidRPr="00F22BED">
        <w:t xml:space="preserve">The gravity force is given by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m:t>
        </m:r>
      </m:oMath>
      <w:r w:rsidR="00C12659" w:rsidRPr="00F22BED">
        <w:t>,</w:t>
      </w:r>
      <w:r w:rsidR="005D24E6" w:rsidRPr="00F22BED">
        <w:t xml:space="preserve"> </w:t>
      </w:r>
      <w:r w:rsidRPr="00F22BED">
        <w:t>where M is the mass of the</w:t>
      </w:r>
      <w:r w:rsidR="001C4612" w:rsidRPr="00F22BED">
        <w:t xml:space="preserve"> mover</w:t>
      </w:r>
      <w:r w:rsidRPr="00F22BED">
        <w:t xml:space="preserve"> and </w:t>
      </w:r>
      <m:oMath>
        <m:r>
          <w:rPr>
            <w:rFonts w:ascii="Cambria Math" w:hAnsi="Cambria Math"/>
          </w:rPr>
          <m:t>g</m:t>
        </m:r>
      </m:oMath>
      <w:r w:rsidRPr="00F22BED">
        <w:t xml:space="preserve"> is acceleration due to gravity. The effects of gravity </w:t>
      </w:r>
      <w:r w:rsidR="00A269C0" w:rsidRPr="00F22BED">
        <w:t>will be replaced by frictional force due to g</w:t>
      </w:r>
      <w:r w:rsidR="00E1313B" w:rsidRPr="00F22BED">
        <w:t>r</w:t>
      </w:r>
      <w:r w:rsidR="00A269C0" w:rsidRPr="00F22BED">
        <w:t>avity</w:t>
      </w:r>
      <w:r w:rsidRPr="00F22BED">
        <w:t xml:space="preserve"> if</w:t>
      </w:r>
      <w:r w:rsidR="00696141">
        <w:t xml:space="preserve"> the</w:t>
      </w:r>
      <w:r w:rsidRPr="00F22BED">
        <w:t xml:space="preserve"> engine is placed horizontally.</w:t>
      </w:r>
      <w:r w:rsidR="00B02C64" w:rsidRPr="00F22BED">
        <w:t xml:space="preserve"> </w:t>
      </w:r>
      <w:commentRangeStart w:id="72"/>
      <w:r w:rsidR="00B02C64" w:rsidRPr="00F22BED">
        <w:t xml:space="preserve">The piston will store some </w:t>
      </w:r>
      <w:r w:rsidR="00B02C64" w:rsidRPr="00AC5EF0">
        <w:t>gravitational</w:t>
      </w:r>
      <w:r w:rsidR="00B02C64" w:rsidRPr="00F22BED">
        <w:t xml:space="preserve"> potential during the</w:t>
      </w:r>
      <w:r w:rsidR="00D4727F" w:rsidRPr="00F22BED">
        <w:t xml:space="preserve"> compression stroke</w:t>
      </w:r>
      <w:r w:rsidR="00435053" w:rsidRPr="00F22BED">
        <w:t xml:space="preserve"> when it moves in</w:t>
      </w:r>
      <w:r w:rsidR="00696141">
        <w:t xml:space="preserve"> the</w:t>
      </w:r>
      <w:r w:rsidR="00435053" w:rsidRPr="00F22BED">
        <w:t xml:space="preserve"> anti-gravity direction. The stored gravitational potential is released as kinetic energy in next stroke. Thus, </w:t>
      </w:r>
      <w:r w:rsidR="007B68D5" w:rsidRPr="00F22BED">
        <w:t xml:space="preserve">the </w:t>
      </w:r>
      <w:r w:rsidR="00435053" w:rsidRPr="00F22BED">
        <w:t>net effect of gravity force</w:t>
      </w:r>
      <w:r w:rsidR="007B68D5" w:rsidRPr="00F22BED">
        <w:t xml:space="preserve"> </w:t>
      </w:r>
      <w:r w:rsidR="007B68D5" w:rsidRPr="00167D9F">
        <w:t>per</w:t>
      </w:r>
      <w:r w:rsidR="007B68D5" w:rsidRPr="00F22BED">
        <w:t xml:space="preserve"> cycle</w:t>
      </w:r>
      <w:r w:rsidR="00435053" w:rsidRPr="00F22BED">
        <w:t xml:space="preserve"> is zero.</w:t>
      </w:r>
      <w:commentRangeEnd w:id="72"/>
      <w:r w:rsidR="0044753B">
        <w:rPr>
          <w:rStyle w:val="CommentReference"/>
        </w:rPr>
        <w:commentReference w:id="72"/>
      </w:r>
    </w:p>
    <w:p w14:paraId="58B6195C" w14:textId="77777777" w:rsidR="00841993" w:rsidRPr="00F22BED" w:rsidRDefault="00841993" w:rsidP="00104440">
      <w:pPr>
        <w:pStyle w:val="StyleListParagraphJustifiedLeft016cmLinespacing11"/>
      </w:pPr>
    </w:p>
    <w:p w14:paraId="59D32F4F" w14:textId="0931592F" w:rsidR="00182C0C" w:rsidRPr="00F22BED" w:rsidRDefault="00B30AFC" w:rsidP="00104440">
      <w:pPr>
        <w:pStyle w:val="Heading3"/>
      </w:pPr>
      <w:bookmarkStart w:id="73" w:name="_Toc96979823"/>
      <w:bookmarkStart w:id="74" w:name="_Toc96984316"/>
      <w:bookmarkStart w:id="75" w:name="_Toc98113759"/>
      <w:r w:rsidRPr="00F22BED">
        <w:t>2.4.2 S</w:t>
      </w:r>
      <w:r w:rsidR="00B03784" w:rsidRPr="00F22BED">
        <w:t>PRING FORCE</w:t>
      </w:r>
      <w:r w:rsidRPr="00F22BED">
        <w:t xml:space="preserve"> (R</w:t>
      </w:r>
      <w:r w:rsidR="00B03784" w:rsidRPr="00F22BED">
        <w:t>EBOUND FORCE</w:t>
      </w:r>
      <w:r w:rsidRPr="00F22BED">
        <w:t>)</w:t>
      </w:r>
      <w:bookmarkEnd w:id="73"/>
      <w:bookmarkEnd w:id="74"/>
      <w:bookmarkEnd w:id="75"/>
    </w:p>
    <w:p w14:paraId="15CAD66C" w14:textId="08D84B96" w:rsidR="00182C0C" w:rsidRPr="00F22BED" w:rsidRDefault="00B30AFC" w:rsidP="00104440">
      <w:pPr>
        <w:pStyle w:val="StyleAfter12pt"/>
      </w:pPr>
      <w:r w:rsidRPr="00F22BED">
        <w:t>Mechanical springs are often used in FPLG as</w:t>
      </w:r>
      <w:r w:rsidR="001C4612" w:rsidRPr="00F22BED">
        <w:t xml:space="preserve"> a</w:t>
      </w:r>
      <w:r w:rsidRPr="00F22BED">
        <w:t xml:space="preserve"> rebounding device. Assuming for the purpose of simplicity that the spring is a linear spring</w:t>
      </w:r>
      <w:r w:rsidR="001C4612" w:rsidRPr="00F22BED">
        <w:t>,</w:t>
      </w:r>
      <w:r w:rsidRPr="00F22BED">
        <w:t xml:space="preserve"> then the spring force can be modeled as:</w:t>
      </w:r>
    </w:p>
    <w:tbl>
      <w:tblPr>
        <w:tblStyle w:val="TableGrid"/>
        <w:tblW w:w="0" w:type="auto"/>
        <w:tblInd w:w="102" w:type="dxa"/>
        <w:tblLook w:val="04A0" w:firstRow="1" w:lastRow="0" w:firstColumn="1" w:lastColumn="0" w:noHBand="0" w:noVBand="1"/>
      </w:tblPr>
      <w:tblGrid>
        <w:gridCol w:w="8346"/>
        <w:gridCol w:w="907"/>
      </w:tblGrid>
      <w:tr w:rsidR="005875C4" w:rsidRPr="00F22BED" w14:paraId="5B495D5E" w14:textId="77777777" w:rsidTr="005E1924">
        <w:tc>
          <w:tcPr>
            <w:tcW w:w="8346" w:type="dxa"/>
          </w:tcPr>
          <w:p w14:paraId="45EF244B" w14:textId="24B02C35" w:rsidR="005875C4" w:rsidRPr="00F22BED" w:rsidRDefault="005875C4" w:rsidP="00104440">
            <w:pPr>
              <w:rPr>
                <w:rFonts w:eastAsia="Calibri"/>
                <w:color w:val="595959" w:themeColor="text1" w:themeTint="A6"/>
              </w:rPr>
            </w:pPr>
            <m:oMathPara>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F</m:t>
                    </m:r>
                  </m:e>
                  <m:sub>
                    <m:r>
                      <w:rPr>
                        <w:rFonts w:ascii="Cambria Math" w:hAnsi="Cambria Math"/>
                      </w:rPr>
                      <m:t>sp</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sp</m:t>
                    </m:r>
                  </m:sub>
                </m:sSub>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 xml:space="preserve">  </m:t>
                </m:r>
              </m:oMath>
            </m:oMathPara>
          </w:p>
        </w:tc>
        <w:tc>
          <w:tcPr>
            <w:tcW w:w="907" w:type="dxa"/>
          </w:tcPr>
          <w:p w14:paraId="02503D39" w14:textId="77777777" w:rsidR="005875C4" w:rsidRPr="00F22BED" w:rsidRDefault="005875C4" w:rsidP="00104440">
            <w:r w:rsidRPr="00F22BED">
              <w:t>(2.4.1)</w:t>
            </w:r>
          </w:p>
        </w:tc>
      </w:tr>
    </w:tbl>
    <w:p w14:paraId="47AB32AC" w14:textId="362C26A3" w:rsidR="00182C0C" w:rsidRPr="00F22BED" w:rsidRDefault="00222F83" w:rsidP="00104440">
      <w:pPr>
        <w:pStyle w:val="StyleListParagraphJustifiedLeft016cmLinespacing11"/>
      </w:pPr>
      <w:r w:rsidRPr="00F22BED">
        <w:t>w</w:t>
      </w:r>
      <w:r w:rsidR="00B30AFC" w:rsidRPr="00F22BED">
        <w:t xml:space="preserve">here </w:t>
      </w:r>
      <m:oMath>
        <m:r>
          <w:rPr>
            <w:rFonts w:ascii="Cambria Math" w:hAnsi="Cambria Math"/>
          </w:rPr>
          <m:t>x</m:t>
        </m:r>
      </m:oMath>
      <w:r w:rsidR="00B30AFC" w:rsidRPr="00F22BED">
        <w:t xml:space="preserve"> is the instantaneous position of piston, </w:t>
      </w:r>
      <m:oMath>
        <m:sSub>
          <m:sSubPr>
            <m:ctrlPr>
              <w:rPr>
                <w:rFonts w:ascii="Cambria Math" w:hAnsi="Cambria Math"/>
                <w:i/>
              </w:rPr>
            </m:ctrlPr>
          </m:sSubPr>
          <m:e>
            <m:r>
              <w:rPr>
                <w:rFonts w:ascii="Cambria Math" w:hAnsi="Cambria Math"/>
              </w:rPr>
              <m:t>k</m:t>
            </m:r>
          </m:e>
          <m:sub>
            <m:r>
              <w:rPr>
                <w:rFonts w:ascii="Cambria Math" w:hAnsi="Cambria Math"/>
              </w:rPr>
              <m:t>sp</m:t>
            </m:r>
          </m:sub>
        </m:sSub>
      </m:oMath>
      <w:r w:rsidR="00B30AFC" w:rsidRPr="00F22BED">
        <w:t xml:space="preserve"> is the spring constant, and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B30AFC" w:rsidRPr="00F22BED">
        <w:t xml:space="preserve"> is the n</w:t>
      </w:r>
      <w:proofErr w:type="spellStart"/>
      <w:r w:rsidR="001C4612" w:rsidRPr="00F22BED">
        <w:t>eu</w:t>
      </w:r>
      <w:r w:rsidR="00B30AFC" w:rsidRPr="00F22BED">
        <w:t>tral</w:t>
      </w:r>
      <w:proofErr w:type="spellEnd"/>
      <w:r w:rsidR="00B30AFC" w:rsidRPr="00F22BED">
        <w:t xml:space="preserve"> position of the spring</w:t>
      </w:r>
      <w:r w:rsidR="00C33D32" w:rsidRPr="00F22BED">
        <w:t>. I</w:t>
      </w:r>
      <w:r w:rsidR="00400A75" w:rsidRPr="00F22BED">
        <w:t>n</w:t>
      </w:r>
      <w:r w:rsidR="00B02C64" w:rsidRPr="00F22BED">
        <w:t xml:space="preserve"> this report the neutral position of spring is chosen at </w:t>
      </w:r>
      <w:r w:rsidR="00182035">
        <w:t>mid-point of the stroke</w:t>
      </w:r>
      <w:r w:rsidR="00B02C64" w:rsidRPr="00F22BED">
        <w:t>.</w:t>
      </w:r>
      <w:r w:rsidR="001F796C" w:rsidRPr="00F22BED">
        <w:t xml:space="preserve"> The spring stiffness is to</w:t>
      </w:r>
      <w:r w:rsidR="00192ADA" w:rsidRPr="00F22BED">
        <w:t xml:space="preserve"> be</w:t>
      </w:r>
      <w:r w:rsidR="001F796C" w:rsidRPr="00F22BED">
        <w:t xml:space="preserve"> carefully chosen and should</w:t>
      </w:r>
      <w:r w:rsidR="00C33D32" w:rsidRPr="00F22BED">
        <w:t xml:space="preserve"> be</w:t>
      </w:r>
      <w:r w:rsidR="001F796C" w:rsidRPr="00F22BED">
        <w:t xml:space="preserve"> tuned to operational frequency for efficient operation as per the relation</w:t>
      </w:r>
    </w:p>
    <w:tbl>
      <w:tblPr>
        <w:tblStyle w:val="TableGrid"/>
        <w:tblW w:w="0" w:type="auto"/>
        <w:tblInd w:w="102" w:type="dxa"/>
        <w:tblLook w:val="04A0" w:firstRow="1" w:lastRow="0" w:firstColumn="1" w:lastColumn="0" w:noHBand="0" w:noVBand="1"/>
      </w:tblPr>
      <w:tblGrid>
        <w:gridCol w:w="8346"/>
        <w:gridCol w:w="907"/>
      </w:tblGrid>
      <w:tr w:rsidR="001F796C" w:rsidRPr="00F22BED" w14:paraId="690CF29F" w14:textId="77777777" w:rsidTr="00565649">
        <w:tc>
          <w:tcPr>
            <w:tcW w:w="8346" w:type="dxa"/>
          </w:tcPr>
          <w:p w14:paraId="41ADDA9C" w14:textId="7F3599FB" w:rsidR="001F796C" w:rsidRPr="00F22BED" w:rsidRDefault="001F796C" w:rsidP="00104440">
            <w:pPr>
              <w:rPr>
                <w:rFonts w:eastAsia="Calibri"/>
                <w:color w:val="595959" w:themeColor="text1" w:themeTint="A6"/>
              </w:rPr>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den>
                </m:f>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w:rPr>
                            <w:rFonts w:ascii="Cambria Math" w:hAnsi="Cambria Math"/>
                          </w:rPr>
                          <m:t>M</m:t>
                        </m:r>
                      </m:den>
                    </m:f>
                  </m:e>
                </m:rad>
                <m:r>
                  <m:rPr>
                    <m:sty m:val="p"/>
                  </m:rPr>
                  <w:rPr>
                    <w:rFonts w:ascii="Cambria Math" w:hAnsi="Cambria Math"/>
                  </w:rPr>
                  <m:t xml:space="preserve"> </m:t>
                </m:r>
              </m:oMath>
            </m:oMathPara>
          </w:p>
        </w:tc>
        <w:tc>
          <w:tcPr>
            <w:tcW w:w="907" w:type="dxa"/>
          </w:tcPr>
          <w:p w14:paraId="45A86A90" w14:textId="00B6C3C3" w:rsidR="001F796C" w:rsidRPr="00F22BED" w:rsidRDefault="001F796C" w:rsidP="00104440">
            <w:r w:rsidRPr="00F22BED">
              <w:t>(2.4.</w:t>
            </w:r>
            <w:r w:rsidR="005E14F8" w:rsidRPr="00F22BED">
              <w:t>2</w:t>
            </w:r>
            <w:r w:rsidRPr="00F22BED">
              <w:t>)</w:t>
            </w:r>
          </w:p>
        </w:tc>
      </w:tr>
    </w:tbl>
    <w:p w14:paraId="514BEDBF" w14:textId="0C792CB2" w:rsidR="00461A91" w:rsidRDefault="005E14F8" w:rsidP="00104440">
      <w:pPr>
        <w:pStyle w:val="StyleListParagraphJustifiedLeft016cmLinespacing11"/>
      </w:pPr>
      <w:r w:rsidRPr="00F22BED">
        <w:t xml:space="preserve">Where, </w:t>
      </w:r>
      <m:oMath>
        <m:r>
          <w:rPr>
            <w:rFonts w:ascii="Cambria Math" w:hAnsi="Cambria Math"/>
          </w:rPr>
          <m:t>M</m:t>
        </m:r>
      </m:oMath>
      <w:r w:rsidRPr="00F22BED">
        <w:t xml:space="preserve"> is the mover mass.</w:t>
      </w:r>
    </w:p>
    <w:p w14:paraId="1FB45BEB" w14:textId="77777777" w:rsidR="00791F29" w:rsidRPr="00F22BED" w:rsidRDefault="00791F29" w:rsidP="00104440">
      <w:pPr>
        <w:pStyle w:val="StyleListParagraphJustifiedLeft016cmLinespacing11"/>
      </w:pPr>
    </w:p>
    <w:p w14:paraId="0DC3D065" w14:textId="421236EF" w:rsidR="00182C0C" w:rsidRPr="00F22BED" w:rsidRDefault="00B30AFC" w:rsidP="00104440">
      <w:pPr>
        <w:pStyle w:val="Heading3"/>
      </w:pPr>
      <w:bookmarkStart w:id="76" w:name="_Toc96979824"/>
      <w:bookmarkStart w:id="77" w:name="_Toc96984317"/>
      <w:bookmarkStart w:id="78" w:name="_Toc98113760"/>
      <w:r w:rsidRPr="00650B56">
        <w:t>2.4.3</w:t>
      </w:r>
      <w:r w:rsidR="00D4727F" w:rsidRPr="00650B56">
        <w:t xml:space="preserve"> </w:t>
      </w:r>
      <w:r w:rsidRPr="00650B56">
        <w:t>F</w:t>
      </w:r>
      <w:r w:rsidR="00B03784" w:rsidRPr="00650B56">
        <w:t>RICTIONAL</w:t>
      </w:r>
      <w:r w:rsidRPr="00650B56">
        <w:t xml:space="preserve"> </w:t>
      </w:r>
      <w:r w:rsidR="00B03784" w:rsidRPr="00650B56">
        <w:t>FORCES</w:t>
      </w:r>
      <w:bookmarkEnd w:id="76"/>
      <w:bookmarkEnd w:id="77"/>
      <w:bookmarkEnd w:id="78"/>
    </w:p>
    <w:p w14:paraId="28223030" w14:textId="32BF6E9A" w:rsidR="00182C0C" w:rsidRPr="00F22BED" w:rsidRDefault="00B30AFC" w:rsidP="00104440">
      <w:pPr>
        <w:pStyle w:val="StyleListParagraphJustifiedLeft016cmLinespacing11"/>
      </w:pPr>
      <w:r w:rsidRPr="00DB60E1">
        <w:rPr>
          <w:b/>
          <w:bCs/>
        </w:rPr>
        <w:t>Coulomb friction force</w:t>
      </w:r>
      <w:r w:rsidRPr="00F22BED">
        <w:t xml:space="preserve">: Coulomb friction force </w:t>
      </w:r>
      <w:r w:rsidR="003E07A4" w:rsidRPr="00F22BED">
        <w:t>acts</w:t>
      </w:r>
      <w:r w:rsidRPr="00F22BED">
        <w:t xml:space="preserve"> </w:t>
      </w:r>
      <w:r w:rsidR="00140923" w:rsidRPr="00F22BED">
        <w:t xml:space="preserve">in the direction opposite of velocity with a constant </w:t>
      </w:r>
      <w:r w:rsidRPr="00F22BED">
        <w:t>magnitude</w:t>
      </w:r>
      <w:r w:rsidR="00140923" w:rsidRPr="00F22BED">
        <w:t xml:space="preserve"> that is independent</w:t>
      </w:r>
      <w:r w:rsidRPr="00F22BED">
        <w:t xml:space="preserve"> of velocity</w:t>
      </w:r>
      <w:r w:rsidR="001C4612" w:rsidRPr="00F22BED">
        <w:t>. T</w:t>
      </w:r>
      <w:r w:rsidRPr="00F22BED">
        <w:t>his can be modeled as shown</w:t>
      </w:r>
      <w:r w:rsidRPr="00F22BED">
        <w:tab/>
      </w:r>
      <w:r w:rsidRPr="00F22BED">
        <w:tab/>
      </w:r>
    </w:p>
    <w:tbl>
      <w:tblPr>
        <w:tblStyle w:val="TableGrid"/>
        <w:tblW w:w="0" w:type="auto"/>
        <w:tblInd w:w="102" w:type="dxa"/>
        <w:tblLook w:val="04A0" w:firstRow="1" w:lastRow="0" w:firstColumn="1" w:lastColumn="0" w:noHBand="0" w:noVBand="1"/>
      </w:tblPr>
      <w:tblGrid>
        <w:gridCol w:w="8346"/>
        <w:gridCol w:w="907"/>
      </w:tblGrid>
      <w:tr w:rsidR="005875C4" w:rsidRPr="00F22BED" w14:paraId="68213817" w14:textId="77777777" w:rsidTr="005E1924">
        <w:tc>
          <w:tcPr>
            <w:tcW w:w="8346" w:type="dxa"/>
          </w:tcPr>
          <w:p w14:paraId="4B369C0D" w14:textId="3706F2B1" w:rsidR="005875C4" w:rsidRPr="007E2047" w:rsidRDefault="00F51420" w:rsidP="00DB60E1">
            <w:pPr>
              <w:jc w:val="center"/>
              <w:rPr>
                <w:rFonts w:eastAsia="Calibri"/>
              </w:rPr>
            </w:pPr>
            <m:oMathPara>
              <m:oMathParaPr>
                <m:jc m:val="center"/>
              </m:oMathParaPr>
              <m:oMath>
                <m:sSub>
                  <m:sSubPr>
                    <m:ctrlPr>
                      <w:rPr>
                        <w:rFonts w:ascii="Cambria Math" w:hAnsi="Cambria Math"/>
                        <w:i/>
                      </w:rPr>
                    </m:ctrlPr>
                  </m:sSubPr>
                  <m:e>
                    <m:r>
                      <w:rPr>
                        <w:rFonts w:ascii="Cambria Math" w:hAnsi="Cambria Math"/>
                      </w:rPr>
                      <m:t xml:space="preserve"> 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µ</m:t>
                    </m:r>
                  </m:e>
                  <m:sub>
                    <m:r>
                      <w:rPr>
                        <w:rFonts w:ascii="Cambria Math" w:hAnsi="Cambria Math"/>
                      </w:rPr>
                      <m:t>k</m:t>
                    </m:r>
                  </m:sub>
                </m:sSub>
                <m:r>
                  <w:rPr>
                    <w:rFonts w:ascii="Cambria Math" w:hAnsi="Cambria Math"/>
                  </w:rPr>
                  <m:t>f</m:t>
                </m:r>
                <m:r>
                  <m:rPr>
                    <m:sty m:val="p"/>
                  </m:rPr>
                  <w:rPr>
                    <w:rFonts w:ascii="Cambria Math" w:hAnsi="Cambria Math"/>
                  </w:rPr>
                  <m:t>sgn</m:t>
                </m:r>
                <m:r>
                  <w:rPr>
                    <w:rFonts w:ascii="Cambria Math" w:hAnsi="Cambria Math"/>
                  </w:rPr>
                  <m:t>(v)</m:t>
                </m:r>
              </m:oMath>
            </m:oMathPara>
          </w:p>
        </w:tc>
        <w:tc>
          <w:tcPr>
            <w:tcW w:w="907" w:type="dxa"/>
          </w:tcPr>
          <w:p w14:paraId="090D8E85" w14:textId="7502D8C4" w:rsidR="005875C4" w:rsidRPr="00F22BED" w:rsidRDefault="005875C4" w:rsidP="00104440">
            <w:r w:rsidRPr="00F22BED">
              <w:t>(2.4.</w:t>
            </w:r>
            <w:r w:rsidR="00696925" w:rsidRPr="00F22BED">
              <w:t>3</w:t>
            </w:r>
            <w:r w:rsidRPr="00F22BED">
              <w:t>)</w:t>
            </w:r>
          </w:p>
        </w:tc>
      </w:tr>
    </w:tbl>
    <w:p w14:paraId="7A838983" w14:textId="77777777" w:rsidR="005D24E6" w:rsidRPr="00F22BED" w:rsidRDefault="00B30AFC" w:rsidP="00104440">
      <w:r w:rsidRPr="00F22BED">
        <w:t xml:space="preserve">where </w:t>
      </w:r>
      <m:oMath>
        <m:sSub>
          <m:sSubPr>
            <m:ctrlPr>
              <w:rPr>
                <w:rFonts w:ascii="Cambria Math" w:hAnsi="Cambria Math"/>
                <w:i/>
              </w:rPr>
            </m:ctrlPr>
          </m:sSubPr>
          <m:e>
            <m:r>
              <w:rPr>
                <w:rFonts w:ascii="Cambria Math" w:hAnsi="Cambria Math"/>
              </w:rPr>
              <m:t>µ</m:t>
            </m:r>
          </m:e>
          <m:sub>
            <m:r>
              <w:rPr>
                <w:rFonts w:ascii="Cambria Math" w:hAnsi="Cambria Math"/>
              </w:rPr>
              <m:t>k</m:t>
            </m:r>
          </m:sub>
        </m:sSub>
      </m:oMath>
      <w:r w:rsidRPr="00F22BED">
        <w:t xml:space="preserve"> is the kinetic coefficient of friction</w:t>
      </w:r>
      <w:r w:rsidR="00635E09" w:rsidRPr="00F22BED">
        <w:t xml:space="preserve"> and </w:t>
      </w:r>
      <m:oMath>
        <m:r>
          <w:rPr>
            <w:rFonts w:ascii="Cambria Math" w:hAnsi="Cambria Math"/>
          </w:rPr>
          <m:t>f</m:t>
        </m:r>
      </m:oMath>
      <w:r w:rsidR="00635E09" w:rsidRPr="00F22BED">
        <w:t xml:space="preserve"> is the</w:t>
      </w:r>
      <w:r w:rsidRPr="00F22BED">
        <w:t xml:space="preserve"> normal force at the point of </w:t>
      </w:r>
      <w:proofErr w:type="gramStart"/>
      <w:r w:rsidR="007C3D89" w:rsidRPr="00F22BED">
        <w:t>contact</w:t>
      </w:r>
      <w:r w:rsidR="00222F83" w:rsidRPr="00F22BED">
        <w:t>.</w:t>
      </w:r>
      <w:proofErr w:type="gramEnd"/>
    </w:p>
    <w:p w14:paraId="4B0506F0" w14:textId="19BCCD28" w:rsidR="00182C0C" w:rsidRPr="00F22BED" w:rsidRDefault="00B30AFC" w:rsidP="00104440">
      <w:r w:rsidRPr="00DB60E1">
        <w:rPr>
          <w:b/>
          <w:bCs/>
        </w:rPr>
        <w:t>Viscous friction</w:t>
      </w:r>
      <w:r w:rsidRPr="00F22BED">
        <w:t>: The magnitude of viscous friction is</w:t>
      </w:r>
      <w:r w:rsidR="00635E09" w:rsidRPr="00F22BED">
        <w:t xml:space="preserve"> linearly</w:t>
      </w:r>
      <w:r w:rsidRPr="00F22BED">
        <w:t xml:space="preserve"> dependent on magnitude of velocity</w:t>
      </w:r>
      <w:r w:rsidR="000909D7" w:rsidRPr="00F22BED">
        <w:t xml:space="preserve"> </w:t>
      </w:r>
      <w:r w:rsidRPr="00F22BED">
        <w:t>and is calculated as shown</w:t>
      </w:r>
    </w:p>
    <w:tbl>
      <w:tblPr>
        <w:tblStyle w:val="TableGrid"/>
        <w:tblW w:w="0" w:type="auto"/>
        <w:tblInd w:w="102" w:type="dxa"/>
        <w:tblLook w:val="04A0" w:firstRow="1" w:lastRow="0" w:firstColumn="1" w:lastColumn="0" w:noHBand="0" w:noVBand="1"/>
      </w:tblPr>
      <w:tblGrid>
        <w:gridCol w:w="8346"/>
        <w:gridCol w:w="907"/>
      </w:tblGrid>
      <w:tr w:rsidR="005875C4" w:rsidRPr="00F22BED" w14:paraId="4B9F5448" w14:textId="77777777" w:rsidTr="005E1924">
        <w:tc>
          <w:tcPr>
            <w:tcW w:w="8346" w:type="dxa"/>
          </w:tcPr>
          <w:p w14:paraId="42030455" w14:textId="2C36F376" w:rsidR="005875C4" w:rsidRPr="00F22BED" w:rsidRDefault="00F51420" w:rsidP="00DB60E1">
            <w:pPr>
              <w:jc w:val="center"/>
              <w:rPr>
                <w:rFonts w:eastAsia="Calibri"/>
              </w:rPr>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F</m:t>
                    </m:r>
                  </m:e>
                  <m:sub>
                    <m:r>
                      <w:rPr>
                        <w:rFonts w:ascii="Cambria Math" w:hAnsi="Cambria Math"/>
                      </w:rPr>
                      <m:t>vis</m:t>
                    </m:r>
                  </m:sub>
                </m:sSub>
                <m:r>
                  <m:rPr>
                    <m:sty m:val="p"/>
                  </m:rPr>
                  <w:rPr>
                    <w:rFonts w:ascii="Cambria Math" w:hAnsi="Cambria Math"/>
                  </w:rPr>
                  <m:t>=-</m:t>
                </m:r>
                <m:r>
                  <w:rPr>
                    <w:rFonts w:ascii="Cambria Math" w:hAnsi="Cambria Math"/>
                  </w:rPr>
                  <m:t>cv</m:t>
                </m:r>
              </m:oMath>
            </m:oMathPara>
          </w:p>
        </w:tc>
        <w:tc>
          <w:tcPr>
            <w:tcW w:w="907" w:type="dxa"/>
          </w:tcPr>
          <w:p w14:paraId="08CA1549" w14:textId="0942DAB5" w:rsidR="005875C4" w:rsidRPr="00F22BED" w:rsidRDefault="005875C4" w:rsidP="00104440">
            <w:r w:rsidRPr="00F22BED">
              <w:t>(2.4.</w:t>
            </w:r>
            <w:r w:rsidR="00696925" w:rsidRPr="00F22BED">
              <w:t>4</w:t>
            </w:r>
            <w:r w:rsidRPr="00F22BED">
              <w:t>)</w:t>
            </w:r>
          </w:p>
        </w:tc>
      </w:tr>
    </w:tbl>
    <w:p w14:paraId="50692A23" w14:textId="2F5BD578" w:rsidR="00182C0C" w:rsidRPr="00F22BED" w:rsidRDefault="00B30AFC" w:rsidP="00104440">
      <w:r w:rsidRPr="00F22BED">
        <w:t xml:space="preserve">where </w:t>
      </w:r>
      <m:oMath>
        <m:r>
          <w:rPr>
            <w:rFonts w:ascii="Cambria Math" w:hAnsi="Cambria Math"/>
          </w:rPr>
          <m:t>v</m:t>
        </m:r>
      </m:oMath>
      <w:r w:rsidRPr="00F22BED">
        <w:t xml:space="preserve"> is the velocity and, </w:t>
      </w:r>
      <m:oMath>
        <m:r>
          <w:rPr>
            <w:rFonts w:ascii="Cambria Math" w:hAnsi="Cambria Math"/>
          </w:rPr>
          <m:t>c</m:t>
        </m:r>
      </m:oMath>
      <w:r w:rsidRPr="00F22BED">
        <w:t xml:space="preserve"> is the </w:t>
      </w:r>
      <w:r w:rsidR="00FA43F7" w:rsidRPr="00F22BED">
        <w:t>viscous</w:t>
      </w:r>
      <w:r w:rsidRPr="00F22BED">
        <w:t xml:space="preserve"> </w:t>
      </w:r>
      <w:proofErr w:type="gramStart"/>
      <w:r w:rsidRPr="00F22BED">
        <w:t>coefficient.</w:t>
      </w:r>
      <w:proofErr w:type="gramEnd"/>
    </w:p>
    <w:p w14:paraId="711927E5" w14:textId="43A0147A" w:rsidR="00696925" w:rsidRPr="00F22BED" w:rsidRDefault="00696925" w:rsidP="00104440">
      <w:r w:rsidRPr="00DB60E1">
        <w:rPr>
          <w:b/>
          <w:bCs/>
        </w:rPr>
        <w:t xml:space="preserve">Air </w:t>
      </w:r>
      <w:proofErr w:type="gramStart"/>
      <w:r w:rsidRPr="00DB60E1">
        <w:rPr>
          <w:b/>
          <w:bCs/>
        </w:rPr>
        <w:t>drag</w:t>
      </w:r>
      <w:proofErr w:type="gramEnd"/>
      <w:r w:rsidRPr="00F22BED">
        <w:t xml:space="preserve">: </w:t>
      </w:r>
      <w:r w:rsidR="0086192B" w:rsidRPr="00F22BED">
        <w:t>The air drag acting upon the mover is directly proportional to the cross-sectional area and square of velocity</w:t>
      </w:r>
      <w:r w:rsidR="009F14E9" w:rsidRPr="00F22BED">
        <w:t>.</w:t>
      </w:r>
      <w:r w:rsidR="002B4731" w:rsidRPr="00F22BED">
        <w:t xml:space="preserve"> I</w:t>
      </w:r>
      <w:r w:rsidR="0086192B" w:rsidRPr="00F22BED">
        <w:t>t is mathematically described as</w:t>
      </w:r>
    </w:p>
    <w:tbl>
      <w:tblPr>
        <w:tblStyle w:val="TableGrid"/>
        <w:tblW w:w="0" w:type="auto"/>
        <w:tblInd w:w="102" w:type="dxa"/>
        <w:tblLook w:val="04A0" w:firstRow="1" w:lastRow="0" w:firstColumn="1" w:lastColumn="0" w:noHBand="0" w:noVBand="1"/>
      </w:tblPr>
      <w:tblGrid>
        <w:gridCol w:w="8346"/>
        <w:gridCol w:w="907"/>
      </w:tblGrid>
      <w:tr w:rsidR="0086192B" w:rsidRPr="00F22BED" w14:paraId="13D6C6C5" w14:textId="77777777" w:rsidTr="00565649">
        <w:tc>
          <w:tcPr>
            <w:tcW w:w="8346" w:type="dxa"/>
          </w:tcPr>
          <w:p w14:paraId="0F1258D2" w14:textId="32FBFF86" w:rsidR="0086192B" w:rsidRPr="00F22BED" w:rsidRDefault="00F51420" w:rsidP="00104440">
            <w:pPr>
              <w:rPr>
                <w:rFonts w:eastAsia="Calibri"/>
              </w:rPr>
            </w:pPr>
            <m:oMathPara>
              <m:oMath>
                <m:sSub>
                  <m:sSubPr>
                    <m:ctrlPr>
                      <w:rPr>
                        <w:rFonts w:ascii="Cambria Math" w:eastAsia="Calibri" w:hAnsi="Cambria Math"/>
                      </w:rPr>
                    </m:ctrlPr>
                  </m:sSubPr>
                  <m:e>
                    <m:r>
                      <w:rPr>
                        <w:rFonts w:ascii="Cambria Math" w:eastAsia="Calibri" w:hAnsi="Cambria Math"/>
                      </w:rPr>
                      <m:t>F</m:t>
                    </m:r>
                  </m:e>
                  <m:sub>
                    <m:r>
                      <w:rPr>
                        <w:rFonts w:ascii="Cambria Math" w:eastAsia="Calibri" w:hAnsi="Cambria Math"/>
                      </w:rPr>
                      <m:t>ad</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w:rPr>
                            <w:rFonts w:ascii="Cambria Math" w:eastAsia="Calibri" w:hAnsi="Cambria Math"/>
                          </w:rPr>
                          <m:t>-C</m:t>
                        </m:r>
                      </m:e>
                      <m:sub>
                        <m:r>
                          <w:rPr>
                            <w:rFonts w:ascii="Cambria Math" w:eastAsia="Calibri" w:hAnsi="Cambria Math"/>
                          </w:rPr>
                          <m:t>d</m:t>
                        </m:r>
                      </m:sub>
                    </m:sSub>
                    <m:r>
                      <w:rPr>
                        <w:rFonts w:ascii="Cambria Math" w:eastAsia="Calibri" w:hAnsi="Cambria Math"/>
                      </w:rPr>
                      <m:t>A</m:t>
                    </m:r>
                    <m:sSup>
                      <m:sSupPr>
                        <m:ctrlPr>
                          <w:rPr>
                            <w:rFonts w:ascii="Cambria Math" w:eastAsia="Calibri" w:hAnsi="Cambria Math"/>
                          </w:rPr>
                        </m:ctrlPr>
                      </m:sSupPr>
                      <m:e>
                        <m:r>
                          <w:rPr>
                            <w:rFonts w:ascii="Cambria Math" w:eastAsia="Calibri" w:hAnsi="Cambria Math"/>
                          </w:rPr>
                          <m:t>v</m:t>
                        </m:r>
                      </m:e>
                      <m:sup>
                        <m:r>
                          <m:rPr>
                            <m:sty m:val="p"/>
                          </m:rPr>
                          <w:rPr>
                            <w:rFonts w:ascii="Cambria Math" w:eastAsia="Calibri" w:hAnsi="Cambria Math"/>
                          </w:rPr>
                          <m:t>2</m:t>
                        </m:r>
                      </m:sup>
                    </m:sSup>
                  </m:num>
                  <m:den>
                    <m:r>
                      <m:rPr>
                        <m:sty m:val="p"/>
                      </m:rPr>
                      <w:rPr>
                        <w:rFonts w:ascii="Cambria Math" w:eastAsia="Calibri" w:hAnsi="Cambria Math"/>
                      </w:rPr>
                      <m:t>2</m:t>
                    </m:r>
                  </m:den>
                </m:f>
              </m:oMath>
            </m:oMathPara>
          </w:p>
        </w:tc>
        <w:tc>
          <w:tcPr>
            <w:tcW w:w="907" w:type="dxa"/>
          </w:tcPr>
          <w:p w14:paraId="4DE636F2" w14:textId="53CE4AEF" w:rsidR="00D26D2D" w:rsidRPr="00F22BED" w:rsidRDefault="0086192B" w:rsidP="00104440">
            <w:r w:rsidRPr="00F22BED">
              <w:t>(2.4.</w:t>
            </w:r>
            <w:r w:rsidR="00D26D2D" w:rsidRPr="00F22BED">
              <w:t>5</w:t>
            </w:r>
            <w:r w:rsidRPr="00F22BED">
              <w:t>)</w:t>
            </w:r>
          </w:p>
        </w:tc>
      </w:tr>
    </w:tbl>
    <w:p w14:paraId="01D8604F" w14:textId="15D43A88" w:rsidR="00D26D2D" w:rsidRPr="00F22BED" w:rsidRDefault="00D26D2D" w:rsidP="00104440">
      <w:r w:rsidRPr="00F22BED">
        <w:t xml:space="preserve">where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Pr="00F22BED">
        <w:t xml:space="preserve"> is the drag coefficient, </w:t>
      </w:r>
      <m:oMath>
        <m:r>
          <w:rPr>
            <w:rFonts w:ascii="Cambria Math" w:hAnsi="Cambria Math"/>
          </w:rPr>
          <m:t>A</m:t>
        </m:r>
      </m:oMath>
      <w:r w:rsidRPr="00F22BED">
        <w:t xml:space="preserve"> is the </w:t>
      </w:r>
      <w:r w:rsidR="00392D80" w:rsidRPr="00F22BED">
        <w:t>cross-sectional</w:t>
      </w:r>
      <w:r w:rsidRPr="00F22BED">
        <w:t xml:space="preserve"> area and </w:t>
      </w:r>
      <m:oMath>
        <m:r>
          <w:rPr>
            <w:rFonts w:ascii="Cambria Math" w:hAnsi="Cambria Math"/>
          </w:rPr>
          <m:t>v</m:t>
        </m:r>
      </m:oMath>
      <w:r w:rsidRPr="00F22BED">
        <w:t xml:space="preserve"> is the </w:t>
      </w:r>
      <w:proofErr w:type="gramStart"/>
      <w:r w:rsidRPr="00F22BED">
        <w:t>velocity.</w:t>
      </w:r>
      <w:proofErr w:type="gramEnd"/>
    </w:p>
    <w:p w14:paraId="6D8269E9" w14:textId="6F3E55F9" w:rsidR="00182C0C" w:rsidRPr="00F22BED" w:rsidRDefault="00B30AFC" w:rsidP="00104440">
      <w:r w:rsidRPr="00F22BED">
        <w:t>Substituting all the forces</w:t>
      </w:r>
      <w:r w:rsidR="00635E09" w:rsidRPr="00F22BED">
        <w:t xml:space="preserve"> in eq (2.1.1)</w:t>
      </w:r>
      <w:r w:rsidRPr="00F22BED">
        <w:t xml:space="preserve"> the total equation of motion now </w:t>
      </w:r>
      <w:commentRangeStart w:id="79"/>
      <w:r w:rsidRPr="00F22BED">
        <w:t>becomes</w:t>
      </w:r>
      <w:commentRangeEnd w:id="79"/>
      <w:r w:rsidR="006E444F">
        <w:rPr>
          <w:rStyle w:val="CommentReference"/>
        </w:rPr>
        <w:commentReference w:id="79"/>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7"/>
        <w:gridCol w:w="991"/>
      </w:tblGrid>
      <w:tr w:rsidR="005875C4" w:rsidRPr="00F22BED" w14:paraId="1D74EC91" w14:textId="77777777" w:rsidTr="00AF6C93">
        <w:tc>
          <w:tcPr>
            <w:tcW w:w="8257" w:type="dxa"/>
          </w:tcPr>
          <w:p w14:paraId="0CC60A74" w14:textId="7663956B" w:rsidR="005875C4" w:rsidRPr="000205E7" w:rsidRDefault="00165649" w:rsidP="00104440">
            <w:pPr>
              <w:rPr>
                <w:rFonts w:eastAsia="Calibri"/>
                <w:sz w:val="22"/>
                <w:szCs w:val="22"/>
              </w:rPr>
            </w:pPr>
            <m:oMathPara>
              <m:oMath>
                <m:r>
                  <w:rPr>
                    <w:rFonts w:ascii="Cambria Math" w:hAnsi="Cambria Math"/>
                    <w:sz w:val="22"/>
                    <w:szCs w:val="22"/>
                  </w:rPr>
                  <m:t>M</m:t>
                </m:r>
                <m:f>
                  <m:fPr>
                    <m:ctrlPr>
                      <w:rPr>
                        <w:rFonts w:ascii="Cambria Math" w:hAnsi="Cambria Math"/>
                        <w:color w:val="595959" w:themeColor="text1" w:themeTint="A6"/>
                        <w:sz w:val="22"/>
                        <w:szCs w:val="22"/>
                      </w:rPr>
                    </m:ctrlPr>
                  </m:fPr>
                  <m:num>
                    <m:sSup>
                      <m:sSupPr>
                        <m:ctrlPr>
                          <w:rPr>
                            <w:rFonts w:ascii="Cambria Math" w:hAnsi="Cambria Math"/>
                            <w:color w:val="595959" w:themeColor="text1" w:themeTint="A6"/>
                            <w:sz w:val="22"/>
                            <w:szCs w:val="22"/>
                          </w:rPr>
                        </m:ctrlPr>
                      </m:sSupPr>
                      <m:e>
                        <m:r>
                          <w:rPr>
                            <w:rFonts w:ascii="Cambria Math" w:hAnsi="Cambria Math"/>
                            <w:sz w:val="22"/>
                            <w:szCs w:val="22"/>
                          </w:rPr>
                          <m:t>d</m:t>
                        </m:r>
                      </m:e>
                      <m:sup>
                        <m:r>
                          <m:rPr>
                            <m:sty m:val="p"/>
                          </m:rPr>
                          <w:rPr>
                            <w:rFonts w:ascii="Cambria Math" w:hAnsi="Cambria Math"/>
                            <w:sz w:val="22"/>
                            <w:szCs w:val="22"/>
                          </w:rPr>
                          <m:t>2</m:t>
                        </m:r>
                      </m:sup>
                    </m:sSup>
                    <m:r>
                      <w:rPr>
                        <w:rFonts w:ascii="Cambria Math" w:hAnsi="Cambria Math"/>
                        <w:sz w:val="22"/>
                        <w:szCs w:val="22"/>
                      </w:rPr>
                      <m:t>x</m:t>
                    </m:r>
                  </m:num>
                  <m:den>
                    <m:r>
                      <w:rPr>
                        <w:rFonts w:ascii="Cambria Math" w:hAnsi="Cambria Math"/>
                        <w:sz w:val="22"/>
                        <w:szCs w:val="22"/>
                      </w:rPr>
                      <m:t>d</m:t>
                    </m:r>
                    <m:sSup>
                      <m:sSupPr>
                        <m:ctrlPr>
                          <w:rPr>
                            <w:rFonts w:ascii="Cambria Math" w:hAnsi="Cambria Math"/>
                            <w:color w:val="595959" w:themeColor="text1" w:themeTint="A6"/>
                            <w:sz w:val="22"/>
                            <w:szCs w:val="22"/>
                          </w:rPr>
                        </m:ctrlPr>
                      </m:sSupPr>
                      <m:e>
                        <m:r>
                          <w:rPr>
                            <w:rFonts w:ascii="Cambria Math" w:hAnsi="Cambria Math"/>
                            <w:sz w:val="22"/>
                            <w:szCs w:val="22"/>
                          </w:rPr>
                          <m:t>t</m:t>
                        </m:r>
                      </m:e>
                      <m:sup>
                        <m:r>
                          <m:rPr>
                            <m:sty m:val="p"/>
                          </m:rPr>
                          <w:rPr>
                            <w:rFonts w:ascii="Cambria Math" w:hAnsi="Cambria Math"/>
                            <w:sz w:val="22"/>
                            <w:szCs w:val="22"/>
                          </w:rPr>
                          <m:t>2</m:t>
                        </m:r>
                      </m:sup>
                    </m:sSup>
                  </m:den>
                </m:f>
                <m:r>
                  <m:rPr>
                    <m:sty m:val="p"/>
                  </m:rPr>
                  <w:rPr>
                    <w:rFonts w:ascii="Cambria Math" w:hAnsi="Cambria Math"/>
                    <w:sz w:val="22"/>
                    <w:szCs w:val="22"/>
                  </w:rPr>
                  <m:t>=</m:t>
                </m:r>
                <m:r>
                  <w:rPr>
                    <w:rFonts w:ascii="Cambria Math" w:hAnsi="Cambria Math"/>
                    <w:sz w:val="22"/>
                    <w:szCs w:val="22"/>
                  </w:rPr>
                  <m:t>Mg-</m:t>
                </m:r>
                <m:sSub>
                  <m:sSubPr>
                    <m:ctrlPr>
                      <w:rPr>
                        <w:rFonts w:ascii="Cambria Math" w:hAnsi="Cambria Math"/>
                        <w:color w:val="595959" w:themeColor="text1" w:themeTint="A6"/>
                        <w:sz w:val="22"/>
                        <w:szCs w:val="22"/>
                      </w:rPr>
                    </m:ctrlPr>
                  </m:sSubPr>
                  <m:e>
                    <m:r>
                      <w:rPr>
                        <w:rFonts w:ascii="Cambria Math" w:hAnsi="Cambria Math"/>
                        <w:sz w:val="22"/>
                        <w:szCs w:val="22"/>
                      </w:rPr>
                      <m:t>k</m:t>
                    </m:r>
                  </m:e>
                  <m:sub>
                    <m:r>
                      <w:rPr>
                        <w:rFonts w:ascii="Cambria Math" w:hAnsi="Cambria Math"/>
                        <w:sz w:val="22"/>
                        <w:szCs w:val="22"/>
                      </w:rPr>
                      <m:t>sp</m:t>
                    </m:r>
                  </m:sub>
                </m:sSub>
                <m:d>
                  <m:dPr>
                    <m:ctrlPr>
                      <w:rPr>
                        <w:rFonts w:ascii="Cambria Math" w:hAnsi="Cambria Math"/>
                        <w:color w:val="595959" w:themeColor="text1" w:themeTint="A6"/>
                        <w:sz w:val="22"/>
                        <w:szCs w:val="22"/>
                      </w:rPr>
                    </m:ctrlPr>
                  </m:dPr>
                  <m:e>
                    <m:r>
                      <w:rPr>
                        <w:rFonts w:ascii="Cambria Math" w:hAnsi="Cambria Math"/>
                        <w:sz w:val="22"/>
                        <w:szCs w:val="22"/>
                      </w:rPr>
                      <m:t>x</m:t>
                    </m:r>
                    <m:r>
                      <m:rPr>
                        <m:sty m:val="p"/>
                      </m:rPr>
                      <w:rPr>
                        <w:rFonts w:ascii="Cambria Math" w:hAnsi="Cambria Math"/>
                        <w:sz w:val="22"/>
                        <w:szCs w:val="22"/>
                      </w:rPr>
                      <m:t>-</m:t>
                    </m:r>
                    <m:sSub>
                      <m:sSubPr>
                        <m:ctrlPr>
                          <w:rPr>
                            <w:rFonts w:ascii="Cambria Math" w:hAnsi="Cambria Math"/>
                            <w:color w:val="595959" w:themeColor="text1" w:themeTint="A6"/>
                            <w:sz w:val="22"/>
                            <w:szCs w:val="22"/>
                          </w:rPr>
                        </m:ctrlPr>
                      </m:sSubPr>
                      <m:e>
                        <m:r>
                          <w:rPr>
                            <w:rFonts w:ascii="Cambria Math" w:hAnsi="Cambria Math"/>
                            <w:sz w:val="22"/>
                            <w:szCs w:val="22"/>
                          </w:rPr>
                          <m:t>x</m:t>
                        </m:r>
                      </m:e>
                      <m:sub>
                        <m:r>
                          <m:rPr>
                            <m:sty m:val="p"/>
                          </m:rPr>
                          <w:rPr>
                            <w:rFonts w:ascii="Cambria Math" w:hAnsi="Cambria Math"/>
                            <w:sz w:val="22"/>
                            <w:szCs w:val="22"/>
                          </w:rPr>
                          <m:t>0</m:t>
                        </m:r>
                      </m:sub>
                    </m:sSub>
                  </m:e>
                </m:d>
                <m:r>
                  <w:rPr>
                    <w:rFonts w:ascii="Cambria Math" w:hAnsi="Cambria Math"/>
                    <w:color w:val="595959" w:themeColor="text1" w:themeTint="A6"/>
                    <w:sz w:val="22"/>
                    <w:szCs w:val="22"/>
                  </w:rPr>
                  <m:t>-</m:t>
                </m:r>
                <m:sSub>
                  <m:sSubPr>
                    <m:ctrlPr>
                      <w:rPr>
                        <w:rFonts w:ascii="Cambria Math" w:hAnsi="Cambria Math"/>
                        <w:color w:val="595959" w:themeColor="text1" w:themeTint="A6"/>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A</m:t>
                </m:r>
                <m:d>
                  <m:dPr>
                    <m:ctrlPr>
                      <w:rPr>
                        <w:rFonts w:ascii="Cambria Math" w:hAnsi="Cambria Math"/>
                        <w:color w:val="595959" w:themeColor="text1" w:themeTint="A6"/>
                        <w:sz w:val="22"/>
                        <w:szCs w:val="22"/>
                      </w:rPr>
                    </m:ctrlPr>
                  </m:dPr>
                  <m:e>
                    <m:sSub>
                      <m:sSubPr>
                        <m:ctrlPr>
                          <w:rPr>
                            <w:rFonts w:ascii="Cambria Math" w:hAnsi="Cambria Math"/>
                            <w:color w:val="595959" w:themeColor="text1" w:themeTint="A6"/>
                            <w:sz w:val="22"/>
                            <w:szCs w:val="22"/>
                          </w:rPr>
                        </m:ctrlPr>
                      </m:sSubPr>
                      <m:e>
                        <m:r>
                          <w:rPr>
                            <w:rFonts w:ascii="Cambria Math" w:hAnsi="Cambria Math"/>
                            <w:sz w:val="22"/>
                            <w:szCs w:val="22"/>
                          </w:rPr>
                          <m:t>P</m:t>
                        </m:r>
                      </m:e>
                      <m:sub>
                        <m:r>
                          <w:rPr>
                            <w:rFonts w:ascii="Cambria Math" w:hAnsi="Cambria Math"/>
                            <w:sz w:val="22"/>
                            <w:szCs w:val="22"/>
                          </w:rPr>
                          <m:t>C</m:t>
                        </m:r>
                      </m:sub>
                    </m:sSub>
                    <m:d>
                      <m:dPr>
                        <m:ctrlPr>
                          <w:rPr>
                            <w:rFonts w:ascii="Cambria Math" w:hAnsi="Cambria Math"/>
                            <w:sz w:val="22"/>
                            <w:szCs w:val="22"/>
                          </w:rPr>
                        </m:ctrlPr>
                      </m:dPr>
                      <m:e>
                        <m:r>
                          <w:rPr>
                            <w:rFonts w:ascii="Cambria Math" w:hAnsi="Cambria Math"/>
                            <w:sz w:val="22"/>
                            <w:szCs w:val="22"/>
                          </w:rPr>
                          <m:t>t</m:t>
                        </m:r>
                      </m:e>
                    </m:d>
                    <m:r>
                      <m:rPr>
                        <m:sty m:val="p"/>
                      </m:rPr>
                      <w:rPr>
                        <w:rFonts w:ascii="Cambria Math" w:hAnsi="Cambria Math"/>
                        <w:sz w:val="22"/>
                        <w:szCs w:val="22"/>
                      </w:rPr>
                      <m:t>-</m:t>
                    </m:r>
                    <m:sSub>
                      <m:sSubPr>
                        <m:ctrlPr>
                          <w:rPr>
                            <w:rFonts w:ascii="Cambria Math" w:hAnsi="Cambria Math"/>
                            <w:color w:val="595959" w:themeColor="text1" w:themeTint="A6"/>
                            <w:sz w:val="22"/>
                            <w:szCs w:val="22"/>
                          </w:rPr>
                        </m:ctrlPr>
                      </m:sSubPr>
                      <m:e>
                        <m:r>
                          <w:rPr>
                            <w:rFonts w:ascii="Cambria Math" w:hAnsi="Cambria Math"/>
                            <w:sz w:val="22"/>
                            <w:szCs w:val="22"/>
                          </w:rPr>
                          <m:t>P</m:t>
                        </m:r>
                      </m:e>
                      <m:sub>
                        <m:r>
                          <w:rPr>
                            <w:rFonts w:ascii="Cambria Math" w:hAnsi="Cambria Math"/>
                            <w:sz w:val="22"/>
                            <w:szCs w:val="22"/>
                          </w:rPr>
                          <m:t>atm</m:t>
                        </m:r>
                      </m:sub>
                    </m:sSub>
                  </m:e>
                </m:d>
                <m:r>
                  <w:rPr>
                    <w:rFonts w:ascii="Cambria Math" w:hAnsi="Cambria Math"/>
                    <w:color w:val="595959" w:themeColor="text1" w:themeTint="A6"/>
                    <w:sz w:val="22"/>
                    <w:szCs w:val="22"/>
                  </w:rPr>
                  <m:t>-</m:t>
                </m:r>
                <m:sSub>
                  <m:sSubPr>
                    <m:ctrlPr>
                      <w:rPr>
                        <w:rFonts w:ascii="Cambria Math" w:hAnsi="Cambria Math"/>
                        <w:color w:val="595959" w:themeColor="text1" w:themeTint="A6"/>
                        <w:sz w:val="22"/>
                        <w:szCs w:val="22"/>
                      </w:rPr>
                    </m:ctrlPr>
                  </m:sSubPr>
                  <m:e>
                    <m:r>
                      <m:rPr>
                        <m:sty m:val="p"/>
                      </m:rPr>
                      <w:rPr>
                        <w:rFonts w:ascii="Cambria Math" w:hAnsi="Cambria Math"/>
                        <w:sz w:val="22"/>
                        <w:szCs w:val="22"/>
                      </w:rPr>
                      <m:t>µ</m:t>
                    </m:r>
                  </m:e>
                  <m:sub>
                    <m:r>
                      <w:rPr>
                        <w:rFonts w:ascii="Cambria Math" w:hAnsi="Cambria Math"/>
                        <w:sz w:val="22"/>
                        <w:szCs w:val="22"/>
                      </w:rPr>
                      <m:t>k</m:t>
                    </m:r>
                  </m:sub>
                </m:sSub>
                <m:r>
                  <w:rPr>
                    <w:rFonts w:ascii="Cambria Math" w:hAnsi="Cambria Math"/>
                    <w:sz w:val="22"/>
                    <w:szCs w:val="22"/>
                  </w:rPr>
                  <m:t>f</m:t>
                </m:r>
                <m:r>
                  <m:rPr>
                    <m:sty m:val="p"/>
                  </m:rPr>
                  <w:rPr>
                    <w:rFonts w:ascii="Cambria Math" w:hAnsi="Cambria Math"/>
                  </w:rPr>
                  <m:t>sgn</m:t>
                </m:r>
                <m:r>
                  <w:rPr>
                    <w:rFonts w:ascii="Cambria Math" w:hAnsi="Cambria Math"/>
                  </w:rPr>
                  <m:t>(v)</m:t>
                </m:r>
                <m:r>
                  <m:rPr>
                    <m:sty m:val="p"/>
                  </m:rPr>
                  <w:rPr>
                    <w:rFonts w:ascii="Cambria Math" w:hAnsi="Cambria Math"/>
                    <w:sz w:val="22"/>
                    <w:szCs w:val="22"/>
                  </w:rPr>
                  <m:t xml:space="preserve">- </m:t>
                </m:r>
                <m:r>
                  <w:rPr>
                    <w:rFonts w:ascii="Cambria Math" w:hAnsi="Cambria Math"/>
                    <w:sz w:val="22"/>
                    <w:szCs w:val="22"/>
                  </w:rPr>
                  <m:t>cv-</m:t>
                </m:r>
                <m:f>
                  <m:fPr>
                    <m:ctrlPr>
                      <w:rPr>
                        <w:rFonts w:ascii="Cambria Math" w:eastAsia="Calibri" w:hAnsi="Cambria Math"/>
                        <w:sz w:val="22"/>
                        <w:szCs w:val="22"/>
                      </w:rPr>
                    </m:ctrlPr>
                  </m:fPr>
                  <m:num>
                    <m:sSub>
                      <m:sSubPr>
                        <m:ctrlPr>
                          <w:rPr>
                            <w:rFonts w:ascii="Cambria Math" w:eastAsia="Calibri" w:hAnsi="Cambria Math"/>
                            <w:sz w:val="22"/>
                            <w:szCs w:val="22"/>
                          </w:rPr>
                        </m:ctrlPr>
                      </m:sSubPr>
                      <m:e>
                        <m:r>
                          <w:rPr>
                            <w:rFonts w:ascii="Cambria Math" w:eastAsia="Calibri" w:hAnsi="Cambria Math"/>
                            <w:sz w:val="22"/>
                            <w:szCs w:val="22"/>
                          </w:rPr>
                          <m:t>C</m:t>
                        </m:r>
                      </m:e>
                      <m:sub>
                        <m:r>
                          <w:rPr>
                            <w:rFonts w:ascii="Cambria Math" w:eastAsia="Calibri" w:hAnsi="Cambria Math"/>
                            <w:sz w:val="22"/>
                            <w:szCs w:val="22"/>
                          </w:rPr>
                          <m:t>d</m:t>
                        </m:r>
                      </m:sub>
                    </m:sSub>
                    <m:r>
                      <w:rPr>
                        <w:rFonts w:ascii="Cambria Math" w:eastAsia="Calibri" w:hAnsi="Cambria Math"/>
                        <w:sz w:val="22"/>
                        <w:szCs w:val="22"/>
                      </w:rPr>
                      <m:t>A</m:t>
                    </m:r>
                    <m:sSup>
                      <m:sSupPr>
                        <m:ctrlPr>
                          <w:rPr>
                            <w:rFonts w:ascii="Cambria Math" w:eastAsia="Calibri" w:hAnsi="Cambria Math"/>
                            <w:sz w:val="22"/>
                            <w:szCs w:val="22"/>
                          </w:rPr>
                        </m:ctrlPr>
                      </m:sSupPr>
                      <m:e>
                        <m:r>
                          <w:rPr>
                            <w:rFonts w:ascii="Cambria Math" w:eastAsia="Calibri" w:hAnsi="Cambria Math"/>
                            <w:sz w:val="22"/>
                            <w:szCs w:val="22"/>
                          </w:rPr>
                          <m:t>v</m:t>
                        </m:r>
                      </m:e>
                      <m:sup>
                        <m:r>
                          <m:rPr>
                            <m:sty m:val="p"/>
                          </m:rPr>
                          <w:rPr>
                            <w:rFonts w:ascii="Cambria Math" w:eastAsia="Calibri" w:hAnsi="Cambria Math"/>
                            <w:sz w:val="22"/>
                            <w:szCs w:val="22"/>
                          </w:rPr>
                          <m:t>2</m:t>
                        </m:r>
                      </m:sup>
                    </m:sSup>
                  </m:num>
                  <m:den>
                    <m:r>
                      <m:rPr>
                        <m:sty m:val="p"/>
                      </m:rPr>
                      <w:rPr>
                        <w:rFonts w:ascii="Cambria Math" w:eastAsia="Calibri" w:hAnsi="Cambria Math"/>
                        <w:sz w:val="22"/>
                        <w:szCs w:val="22"/>
                      </w:rPr>
                      <m:t>2</m:t>
                    </m:r>
                  </m:den>
                </m:f>
              </m:oMath>
            </m:oMathPara>
          </w:p>
        </w:tc>
        <w:tc>
          <w:tcPr>
            <w:tcW w:w="991" w:type="dxa"/>
          </w:tcPr>
          <w:p w14:paraId="248BACE7" w14:textId="584291EB" w:rsidR="005875C4" w:rsidRPr="00F22BED" w:rsidRDefault="00D26D2D" w:rsidP="00104440">
            <w:r w:rsidRPr="00F22BED">
              <w:t xml:space="preserve">  </w:t>
            </w:r>
            <w:r w:rsidR="005875C4" w:rsidRPr="00F22BED">
              <w:t>(2.4.</w:t>
            </w:r>
            <w:r w:rsidR="00B037F7" w:rsidRPr="00F22BED">
              <w:t>6</w:t>
            </w:r>
            <w:r w:rsidR="005875C4" w:rsidRPr="00F22BED">
              <w:t>)</w:t>
            </w:r>
          </w:p>
        </w:tc>
      </w:tr>
    </w:tbl>
    <w:p w14:paraId="261017DF" w14:textId="77777777" w:rsidR="00CD2F7A" w:rsidRPr="00F22BED" w:rsidRDefault="00CD2F7A" w:rsidP="00104440">
      <w:pPr>
        <w:rPr>
          <w:rFonts w:eastAsiaTheme="minorEastAsia"/>
        </w:rPr>
      </w:pPr>
    </w:p>
    <w:p w14:paraId="6BECA6BA" w14:textId="2AF506C5" w:rsidR="005C75A8" w:rsidRPr="007C52FD" w:rsidRDefault="00FA43F7" w:rsidP="00104440">
      <w:pPr>
        <w:rPr>
          <w:rFonts w:eastAsiaTheme="minorEastAsia"/>
        </w:rPr>
      </w:pPr>
      <w:r w:rsidRPr="00F22BED">
        <w:rPr>
          <w:rFonts w:eastAsiaTheme="minorEastAsia"/>
        </w:rPr>
        <w:t xml:space="preserve">                   </w:t>
      </w:r>
    </w:p>
    <w:p w14:paraId="4C86F5F6" w14:textId="743D50AF" w:rsidR="00CB606A" w:rsidRPr="0099456F" w:rsidRDefault="00B74693" w:rsidP="0099456F">
      <w:pPr>
        <w:pStyle w:val="Heading1"/>
        <w:rPr>
          <w:i/>
        </w:rPr>
      </w:pPr>
      <w:bookmarkStart w:id="80" w:name="_Toc96984318"/>
      <w:bookmarkStart w:id="81" w:name="_Toc98113761"/>
      <w:commentRangeStart w:id="82"/>
      <w:r w:rsidRPr="00F22BED">
        <w:t>SECTION 3</w:t>
      </w:r>
      <w:r w:rsidR="00167D9F">
        <w:t xml:space="preserve"> </w:t>
      </w:r>
      <w:r w:rsidRPr="00F22BED">
        <w:t>ENERGY MODELING OF FPLG</w:t>
      </w:r>
      <w:bookmarkEnd w:id="80"/>
      <w:bookmarkEnd w:id="81"/>
      <w:commentRangeEnd w:id="82"/>
      <w:r w:rsidR="009A4449">
        <w:rPr>
          <w:rStyle w:val="CommentReference"/>
          <w:rFonts w:eastAsia="Times New Roman"/>
          <w:b w:val="0"/>
          <w:color w:val="auto"/>
        </w:rPr>
        <w:commentReference w:id="82"/>
      </w:r>
    </w:p>
    <w:p w14:paraId="113DF67E" w14:textId="5424991F" w:rsidR="00182C0C" w:rsidRPr="00F22BED" w:rsidRDefault="00B30AFC" w:rsidP="00104440">
      <w:r w:rsidRPr="00F22BED">
        <w:t xml:space="preserve">FPLGs like conventional ICEs are driven by energy </w:t>
      </w:r>
      <w:r w:rsidR="003579E3" w:rsidRPr="00F22BED">
        <w:t>released from the fuel</w:t>
      </w:r>
      <w:r w:rsidRPr="00F22BED">
        <w:t xml:space="preserve"> by combustion. During the expansion stroke the FPE starts from TDC, a part of this energy is transferred to the rebound device and part of it</w:t>
      </w:r>
      <w:r w:rsidR="00CF27AC" w:rsidRPr="00F22BED">
        <w:t xml:space="preserve"> is</w:t>
      </w:r>
      <w:r w:rsidRPr="00F22BED">
        <w:t xml:space="preserve"> extracted as useful work. </w:t>
      </w:r>
    </w:p>
    <w:tbl>
      <w:tblPr>
        <w:tblStyle w:val="TableGrid"/>
        <w:tblW w:w="0" w:type="auto"/>
        <w:tblInd w:w="102" w:type="dxa"/>
        <w:tblLook w:val="04A0" w:firstRow="1" w:lastRow="0" w:firstColumn="1" w:lastColumn="0" w:noHBand="0" w:noVBand="1"/>
      </w:tblPr>
      <w:tblGrid>
        <w:gridCol w:w="8346"/>
        <w:gridCol w:w="907"/>
      </w:tblGrid>
      <w:tr w:rsidR="00E516AB" w:rsidRPr="00F22BED" w14:paraId="3F228893" w14:textId="77777777" w:rsidTr="005E1924">
        <w:tc>
          <w:tcPr>
            <w:tcW w:w="8346" w:type="dxa"/>
          </w:tcPr>
          <w:p w14:paraId="1692BE05" w14:textId="46CE916B" w:rsidR="00D50360" w:rsidRPr="00AF62BE" w:rsidRDefault="00F51420" w:rsidP="00104440">
            <w:pPr>
              <w:rPr>
                <w:color w:val="1F3763" w:themeColor="accent1" w:themeShade="7F"/>
                <w:szCs w:val="24"/>
              </w:rPr>
            </w:pPr>
            <m:oMathPara>
              <m:oMath>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c</m:t>
                        </m:r>
                      </m:sub>
                    </m:sSub>
                  </m:e>
                  <m:lim>
                    <m:r>
                      <w:rPr>
                        <w:rFonts w:ascii="Cambria Math" w:hAnsi="Cambria Math"/>
                      </w:rPr>
                      <m:t>TDC</m:t>
                    </m:r>
                    <m:r>
                      <m:rPr>
                        <m:sty m:val="p"/>
                      </m:rPr>
                      <w:rPr>
                        <w:rFonts w:ascii="Cambria Math" w:hAnsi="Cambria Math"/>
                      </w:rPr>
                      <m:t>→</m:t>
                    </m:r>
                    <m:r>
                      <w:rPr>
                        <w:rFonts w:ascii="Cambria Math" w:hAnsi="Cambria Math"/>
                      </w:rPr>
                      <m:t>BDC</m:t>
                    </m:r>
                  </m:lim>
                </m:limLow>
                <m:r>
                  <m:rPr>
                    <m:sty m:val="p"/>
                  </m:rPr>
                  <w:rPr>
                    <w:rFonts w:ascii="Cambria Math" w:hAnsi="Cambria Math"/>
                  </w:rPr>
                  <m:t>=</m:t>
                </m:r>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rd</m:t>
                        </m:r>
                      </m:sub>
                    </m:sSub>
                  </m:e>
                  <m:lim>
                    <m:r>
                      <w:rPr>
                        <w:rFonts w:ascii="Cambria Math" w:hAnsi="Cambria Math"/>
                      </w:rPr>
                      <m:t>TDC</m:t>
                    </m:r>
                    <m:r>
                      <m:rPr>
                        <m:sty m:val="p"/>
                      </m:rPr>
                      <w:rPr>
                        <w:rFonts w:ascii="Cambria Math" w:hAnsi="Cambria Math"/>
                      </w:rPr>
                      <m:t>→</m:t>
                    </m:r>
                    <m:r>
                      <w:rPr>
                        <w:rFonts w:ascii="Cambria Math" w:hAnsi="Cambria Math"/>
                      </w:rPr>
                      <m:t>BDC</m:t>
                    </m:r>
                  </m:lim>
                </m:limLow>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ex</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loss</m:t>
                    </m:r>
                  </m:sub>
                </m:sSub>
              </m:oMath>
            </m:oMathPara>
          </w:p>
        </w:tc>
        <w:tc>
          <w:tcPr>
            <w:tcW w:w="907" w:type="dxa"/>
          </w:tcPr>
          <w:p w14:paraId="16907699" w14:textId="77777777" w:rsidR="00E516AB" w:rsidRPr="00F22BED" w:rsidRDefault="00E516AB" w:rsidP="00104440">
            <w:r w:rsidRPr="00F22BED">
              <w:t>(3.1)</w:t>
            </w:r>
          </w:p>
        </w:tc>
      </w:tr>
    </w:tbl>
    <w:p w14:paraId="74444C6F" w14:textId="35C539E4" w:rsidR="00182C0C" w:rsidRPr="00F22BED" w:rsidRDefault="00F92B3A" w:rsidP="00104440">
      <w:r w:rsidRPr="00F22BED">
        <w:t>w</w:t>
      </w:r>
      <w:r w:rsidR="00DA0304" w:rsidRPr="00F22BED">
        <w:t xml:space="preserve">here, </w:t>
      </w:r>
      <m:oMath>
        <m:limLow>
          <m:limLowPr>
            <m:ctrlPr>
              <w:rPr>
                <w:rFonts w:ascii="Cambria Math" w:hAnsi="Cambria Math"/>
                <w:i/>
              </w:rPr>
            </m:ctrlPr>
          </m:limLowPr>
          <m:e>
            <m:sSub>
              <m:sSubPr>
                <m:ctrlPr>
                  <w:rPr>
                    <w:rFonts w:ascii="Cambria Math" w:hAnsi="Cambria Math"/>
                    <w:i/>
                  </w:rPr>
                </m:ctrlPr>
              </m:sSubPr>
              <m:e>
                <m:r>
                  <w:rPr>
                    <w:rFonts w:ascii="Cambria Math" w:hAnsi="Cambria Math"/>
                  </w:rPr>
                  <m:t>W</m:t>
                </m:r>
              </m:e>
              <m:sub>
                <m:r>
                  <w:rPr>
                    <w:rFonts w:ascii="Cambria Math" w:hAnsi="Cambria Math"/>
                  </w:rPr>
                  <m:t>c</m:t>
                </m:r>
              </m:sub>
            </m:sSub>
          </m:e>
          <m:lim>
            <m:r>
              <w:rPr>
                <w:rFonts w:ascii="Cambria Math" w:hAnsi="Cambria Math"/>
              </w:rPr>
              <m:t>TDC→BDC</m:t>
            </m:r>
          </m:lim>
        </m:limLow>
      </m:oMath>
      <w:r w:rsidR="00DA0304" w:rsidRPr="00F22BED">
        <w:t xml:space="preserve"> is the work done by the fuel on the mover during expansion stroke</w:t>
      </w:r>
      <w:r w:rsidR="007825A0">
        <w:t>s,</w:t>
      </w:r>
      <m:oMath>
        <m:limLow>
          <m:limLowPr>
            <m:ctrlPr>
              <w:rPr>
                <w:rFonts w:ascii="Cambria Math" w:hAnsi="Cambria Math"/>
                <w:i/>
              </w:rPr>
            </m:ctrlPr>
          </m:limLowPr>
          <m:e>
            <m:sSub>
              <m:sSubPr>
                <m:ctrlPr>
                  <w:rPr>
                    <w:rFonts w:ascii="Cambria Math" w:hAnsi="Cambria Math"/>
                    <w:i/>
                  </w:rPr>
                </m:ctrlPr>
              </m:sSubPr>
              <m:e>
                <m:r>
                  <w:rPr>
                    <w:rFonts w:ascii="Cambria Math" w:hAnsi="Cambria Math"/>
                  </w:rPr>
                  <m:t>W</m:t>
                </m:r>
              </m:e>
              <m:sub>
                <m:r>
                  <w:rPr>
                    <w:rFonts w:ascii="Cambria Math" w:hAnsi="Cambria Math"/>
                  </w:rPr>
                  <m:t>rd</m:t>
                </m:r>
              </m:sub>
            </m:sSub>
          </m:e>
          <m:lim>
            <m:r>
              <w:rPr>
                <w:rFonts w:ascii="Cambria Math" w:hAnsi="Cambria Math"/>
              </w:rPr>
              <m:t>TDC→BDC</m:t>
            </m:r>
          </m:lim>
        </m:limLow>
      </m:oMath>
      <w:r w:rsidR="00DA0304" w:rsidRPr="00F22BED">
        <w:t xml:space="preserve"> is the</w:t>
      </w:r>
      <w:r w:rsidR="001B74EC">
        <w:t xml:space="preserve"> sum</w:t>
      </w:r>
      <w:r w:rsidR="00DA0304" w:rsidRPr="00F22BED">
        <w:t xml:space="preserve"> potential energy </w:t>
      </w:r>
      <w:r w:rsidR="00720398" w:rsidRPr="00F22BED">
        <w:t>in the rebound device at the end of expansion stroke</w:t>
      </w:r>
      <w:r w:rsidR="001B74EC">
        <w:t xml:space="preserve"> and total energy </w:t>
      </w:r>
      <w:r w:rsidR="001B74EC">
        <w:lastRenderedPageBreak/>
        <w:t>transferred to control system during the expansion stroke</w:t>
      </w:r>
      <w:r w:rsidR="007825A0">
        <w:t>,</w:t>
      </w:r>
      <w:r w:rsidR="00D4727F" w:rsidRPr="00F22BED">
        <w:t xml:space="preserve"> </w:t>
      </w:r>
      <m:oMath>
        <m:sSub>
          <m:sSubPr>
            <m:ctrlPr>
              <w:rPr>
                <w:rFonts w:ascii="Cambria Math" w:hAnsi="Cambria Math"/>
                <w:i/>
              </w:rPr>
            </m:ctrlPr>
          </m:sSubPr>
          <m:e>
            <m:r>
              <w:rPr>
                <w:rFonts w:ascii="Cambria Math" w:hAnsi="Cambria Math"/>
              </w:rPr>
              <m:t>E</m:t>
            </m:r>
          </m:e>
          <m:sub>
            <m:r>
              <w:rPr>
                <w:rFonts w:ascii="Cambria Math" w:hAnsi="Cambria Math"/>
              </w:rPr>
              <m:t>ex</m:t>
            </m:r>
          </m:sub>
        </m:sSub>
      </m:oMath>
      <w:r w:rsidR="00720398" w:rsidRPr="00F22BED">
        <w:t xml:space="preserve"> </w:t>
      </w:r>
      <w:r w:rsidR="00D4727F" w:rsidRPr="00F22BED">
        <w:t xml:space="preserve">is </w:t>
      </w:r>
      <w:r w:rsidR="00720398" w:rsidRPr="00F22BED">
        <w:t>the useful work during expansion stroke</w:t>
      </w:r>
      <w:r w:rsidR="00D50360" w:rsidRPr="00F22BED">
        <w:t xml:space="preserve"> and </w:t>
      </w:r>
      <m:oMath>
        <m:sSub>
          <m:sSubPr>
            <m:ctrlPr>
              <w:rPr>
                <w:rFonts w:ascii="Cambria Math" w:hAnsi="Cambria Math"/>
                <w:i/>
              </w:rPr>
            </m:ctrlPr>
          </m:sSubPr>
          <m:e>
            <m:r>
              <w:rPr>
                <w:rFonts w:ascii="Cambria Math" w:hAnsi="Cambria Math"/>
              </w:rPr>
              <m:t>E</m:t>
            </m:r>
          </m:e>
          <m:sub>
            <m:r>
              <w:rPr>
                <w:rFonts w:ascii="Cambria Math" w:hAnsi="Cambria Math"/>
              </w:rPr>
              <m:t>loss</m:t>
            </m:r>
          </m:sub>
        </m:sSub>
      </m:oMath>
      <w:r w:rsidR="00A16154" w:rsidRPr="00F22BED">
        <w:t xml:space="preserve"> </w:t>
      </w:r>
      <w:r w:rsidR="00D50360" w:rsidRPr="00F22BED">
        <w:t>is the energy loss due to air drag, mechanical friction</w:t>
      </w:r>
      <w:r w:rsidR="0095537E" w:rsidRPr="00F22BED">
        <w:t>s</w:t>
      </w:r>
      <w:r w:rsidR="00D50360" w:rsidRPr="00F22BED">
        <w:t xml:space="preserve"> and </w:t>
      </w:r>
      <w:r w:rsidR="00BB2B27" w:rsidRPr="00F22BED">
        <w:t xml:space="preserve">electric </w:t>
      </w:r>
      <w:r w:rsidR="008C0D5C" w:rsidRPr="00F22BED">
        <w:t>losses</w:t>
      </w:r>
      <w:r w:rsidR="007825A0">
        <w:t>, coil resistance losses and</w:t>
      </w:r>
      <w:r w:rsidR="008C0D5C" w:rsidRPr="00F22BED">
        <w:t xml:space="preserve"> Eddy current loss</w:t>
      </w:r>
      <w:r w:rsidR="005425B4" w:rsidRPr="00F22BED">
        <w:t>.</w:t>
      </w:r>
      <w:r w:rsidR="005425B4" w:rsidRPr="00F22BED" w:rsidDel="005425B4">
        <w:t xml:space="preserve"> </w:t>
      </w:r>
      <w:r w:rsidR="005425B4" w:rsidRPr="00F22BED">
        <w:t>T</w:t>
      </w:r>
      <w:r w:rsidR="00B30AFC" w:rsidRPr="00F22BED">
        <w:t>h</w:t>
      </w:r>
      <w:r w:rsidR="005425B4" w:rsidRPr="00F22BED">
        <w:t>e</w:t>
      </w:r>
      <w:r w:rsidR="00B30AFC" w:rsidRPr="00F22BED">
        <w:t xml:space="preserve"> rebound energy at the end of the stroke must be enough to send piston back to </w:t>
      </w:r>
      <w:r w:rsidR="00C966C4" w:rsidRPr="00F22BED">
        <w:t>TDC</w:t>
      </w:r>
      <w:r w:rsidR="00B30AFC" w:rsidRPr="00F22BED">
        <w:t>. The rebound energy</w:t>
      </w:r>
      <w:r w:rsidR="00086FDD" w:rsidRPr="00F22BED">
        <w:t xml:space="preserve"> transferred to spring at the end of expansion stroke can be</w:t>
      </w:r>
      <w:r w:rsidR="00B30AFC" w:rsidRPr="00F22BED">
        <w:t xml:space="preserve"> mathematically modeled as</w:t>
      </w:r>
    </w:p>
    <w:tbl>
      <w:tblPr>
        <w:tblStyle w:val="TableGrid"/>
        <w:tblW w:w="0" w:type="auto"/>
        <w:tblInd w:w="102" w:type="dxa"/>
        <w:tblLook w:val="04A0" w:firstRow="1" w:lastRow="0" w:firstColumn="1" w:lastColumn="0" w:noHBand="0" w:noVBand="1"/>
      </w:tblPr>
      <w:tblGrid>
        <w:gridCol w:w="8346"/>
        <w:gridCol w:w="907"/>
      </w:tblGrid>
      <w:tr w:rsidR="00E516AB" w:rsidRPr="00F22BED" w14:paraId="49B4D2FD" w14:textId="77777777" w:rsidTr="005E1924">
        <w:tc>
          <w:tcPr>
            <w:tcW w:w="8346" w:type="dxa"/>
          </w:tcPr>
          <w:p w14:paraId="4A4DE2F4" w14:textId="20B06DA9" w:rsidR="00E516AB" w:rsidRPr="00F22BED" w:rsidRDefault="00F51420" w:rsidP="00104440">
            <w:pPr>
              <w:rPr>
                <w:rFonts w:eastAsia="Calibri"/>
                <w:szCs w:val="24"/>
              </w:rPr>
            </w:pPr>
            <m:oMathPara>
              <m:oMath>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rd</m:t>
                        </m:r>
                      </m:sub>
                    </m:sSub>
                  </m:e>
                  <m:lim>
                    <m:r>
                      <w:rPr>
                        <w:rFonts w:ascii="Cambria Math" w:hAnsi="Cambria Math"/>
                      </w:rPr>
                      <m:t>TDC</m:t>
                    </m:r>
                    <m:r>
                      <m:rPr>
                        <m:sty m:val="p"/>
                      </m:rPr>
                      <w:rPr>
                        <w:rFonts w:ascii="Cambria Math" w:hAnsi="Cambria Math"/>
                      </w:rPr>
                      <m:t>→</m:t>
                    </m:r>
                    <m:r>
                      <w:rPr>
                        <w:rFonts w:ascii="Cambria Math" w:hAnsi="Cambria Math"/>
                      </w:rPr>
                      <m:t>BDC</m:t>
                    </m:r>
                  </m:lim>
                </m:limLow>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BDC</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TDC</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w:rPr>
                    <w:rFonts w:ascii="Cambria Math" w:hAnsi="Cambria Math"/>
                  </w:rPr>
                  <m:t>+</m:t>
                </m:r>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ctrl</m:t>
                        </m:r>
                      </m:sub>
                    </m:sSub>
                  </m:e>
                  <m:lim>
                    <m:r>
                      <w:rPr>
                        <w:rFonts w:ascii="Cambria Math" w:hAnsi="Cambria Math"/>
                      </w:rPr>
                      <m:t>TDC</m:t>
                    </m:r>
                    <m:r>
                      <m:rPr>
                        <m:sty m:val="p"/>
                      </m:rPr>
                      <w:rPr>
                        <w:rFonts w:ascii="Cambria Math" w:hAnsi="Cambria Math"/>
                      </w:rPr>
                      <m:t>→B</m:t>
                    </m:r>
                    <m:r>
                      <w:rPr>
                        <w:rFonts w:ascii="Cambria Math" w:hAnsi="Cambria Math"/>
                      </w:rPr>
                      <m:t>DC</m:t>
                    </m:r>
                  </m:lim>
                </m:limLow>
              </m:oMath>
            </m:oMathPara>
          </w:p>
        </w:tc>
        <w:tc>
          <w:tcPr>
            <w:tcW w:w="907" w:type="dxa"/>
          </w:tcPr>
          <w:p w14:paraId="290897D0" w14:textId="587A9F3E" w:rsidR="00E516AB" w:rsidRPr="00F22BED" w:rsidRDefault="00E516AB" w:rsidP="00104440">
            <w:r w:rsidRPr="00F22BED">
              <w:t>(3.</w:t>
            </w:r>
            <w:r w:rsidR="005425B4" w:rsidRPr="00F22BED">
              <w:t>2</w:t>
            </w:r>
            <w:r w:rsidRPr="00F22BED">
              <w:t>)</w:t>
            </w:r>
          </w:p>
        </w:tc>
      </w:tr>
    </w:tbl>
    <w:p w14:paraId="3D75D7ED" w14:textId="66191803" w:rsidR="001B74EC" w:rsidRPr="001B74EC" w:rsidRDefault="001B74EC" w:rsidP="00104440">
      <w:r>
        <w:t>Where</w:t>
      </w:r>
      <m:oMath>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ctrl</m:t>
                </m:r>
              </m:sub>
            </m:sSub>
          </m:e>
          <m:lim>
            <m:r>
              <w:rPr>
                <w:rFonts w:ascii="Cambria Math" w:hAnsi="Cambria Math"/>
              </w:rPr>
              <m:t>TDC</m:t>
            </m:r>
            <m:r>
              <m:rPr>
                <m:sty m:val="p"/>
              </m:rPr>
              <w:rPr>
                <w:rFonts w:ascii="Cambria Math" w:hAnsi="Cambria Math"/>
              </w:rPr>
              <m:t>→B</m:t>
            </m:r>
            <m:r>
              <w:rPr>
                <w:rFonts w:ascii="Cambria Math" w:hAnsi="Cambria Math"/>
              </w:rPr>
              <m:t>DC</m:t>
            </m:r>
          </m:lim>
        </m:limLow>
      </m:oMath>
      <w:r>
        <w:t xml:space="preserve"> is the energy transferred to control system during expansion </w:t>
      </w:r>
      <w:proofErr w:type="gramStart"/>
      <w:r>
        <w:t>stroke.</w:t>
      </w:r>
      <w:proofErr w:type="gramEnd"/>
    </w:p>
    <w:p w14:paraId="54B0083A" w14:textId="6924A25E" w:rsidR="00182C0C" w:rsidRPr="001B74EC" w:rsidRDefault="00B30AFC" w:rsidP="00104440">
      <w:r w:rsidRPr="00F22BED">
        <w:t xml:space="preserve">The combustion energy is a function of mass of air fuel mixture. Applying the laws of thermodynamics, the work done by the air fuel mixture on piston comes out to be </w:t>
      </w:r>
    </w:p>
    <w:tbl>
      <w:tblPr>
        <w:tblStyle w:val="TableGrid"/>
        <w:tblW w:w="0" w:type="auto"/>
        <w:tblInd w:w="102" w:type="dxa"/>
        <w:tblLook w:val="04A0" w:firstRow="1" w:lastRow="0" w:firstColumn="1" w:lastColumn="0" w:noHBand="0" w:noVBand="1"/>
      </w:tblPr>
      <w:tblGrid>
        <w:gridCol w:w="8346"/>
        <w:gridCol w:w="907"/>
      </w:tblGrid>
      <w:tr w:rsidR="00E516AB" w:rsidRPr="00F22BED" w14:paraId="750E7722" w14:textId="77777777" w:rsidTr="005E1924">
        <w:tc>
          <w:tcPr>
            <w:tcW w:w="8346" w:type="dxa"/>
          </w:tcPr>
          <w:p w14:paraId="194DD3F0" w14:textId="5A12C30D" w:rsidR="00E516AB" w:rsidRPr="00F22BED" w:rsidRDefault="00F51420" w:rsidP="00104440">
            <w:pPr>
              <w:rPr>
                <w:rFonts w:eastAsia="Calibri"/>
              </w:rPr>
            </w:pPr>
            <m:oMathPara>
              <m:oMath>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c</m:t>
                        </m:r>
                      </m:sub>
                    </m:sSub>
                  </m:e>
                  <m:lim>
                    <m:r>
                      <w:rPr>
                        <w:rFonts w:ascii="Cambria Math" w:hAnsi="Cambria Math"/>
                      </w:rPr>
                      <m:t>TDC</m:t>
                    </m:r>
                    <m:r>
                      <m:rPr>
                        <m:sty m:val="p"/>
                      </m:rPr>
                      <w:rPr>
                        <w:rFonts w:ascii="Cambria Math" w:hAnsi="Cambria Math"/>
                      </w:rPr>
                      <m:t>→</m:t>
                    </m:r>
                    <m:r>
                      <w:rPr>
                        <w:rFonts w:ascii="Cambria Math" w:hAnsi="Cambria Math"/>
                      </w:rPr>
                      <m:t>BDC</m:t>
                    </m:r>
                  </m:lim>
                </m:limLow>
                <m:r>
                  <m:rPr>
                    <m:sty m:val="p"/>
                  </m:rPr>
                  <w:rPr>
                    <w:rFonts w:ascii="Cambria Math" w:hAnsi="Cambria Math"/>
                    <w:szCs w:val="24"/>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ct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rPr>
                              <m:t>ct</m:t>
                            </m:r>
                          </m:sub>
                        </m:sSub>
                      </m:e>
                    </m:d>
                    <m:d>
                      <m:dPr>
                        <m:ctrlPr>
                          <w:rPr>
                            <w:rFonts w:ascii="Cambria Math" w:hAnsi="Cambria Math"/>
                          </w:rPr>
                        </m:ctrlPr>
                      </m:dPr>
                      <m:e>
                        <m:sSubSup>
                          <m:sSubSupPr>
                            <m:ctrlPr>
                              <w:rPr>
                                <w:rFonts w:ascii="Cambria Math" w:hAnsi="Cambria Math"/>
                              </w:rPr>
                            </m:ctrlPr>
                          </m:sSubSupPr>
                          <m:e>
                            <m:r>
                              <w:rPr>
                                <w:rFonts w:ascii="Cambria Math" w:hAnsi="Cambria Math"/>
                              </w:rPr>
                              <m:t>V</m:t>
                            </m:r>
                          </m:e>
                          <m:sub>
                            <m:r>
                              <w:rPr>
                                <w:rFonts w:ascii="Cambria Math" w:hAnsi="Cambria Math"/>
                              </w:rPr>
                              <m:t>ct</m:t>
                            </m:r>
                          </m:sub>
                          <m:sup>
                            <m:r>
                              <w:rPr>
                                <w:rFonts w:ascii="Cambria Math" w:hAnsi="Cambria Math"/>
                              </w:rPr>
                              <m:t>γ</m:t>
                            </m:r>
                          </m:sup>
                        </m:sSubSup>
                        <m:sSubSup>
                          <m:sSubSupPr>
                            <m:ctrlPr>
                              <w:rPr>
                                <w:rFonts w:ascii="Cambria Math" w:hAnsi="Cambria Math"/>
                              </w:rPr>
                            </m:ctrlPr>
                          </m:sSubSupPr>
                          <m:e>
                            <m:r>
                              <w:rPr>
                                <w:rFonts w:ascii="Cambria Math" w:hAnsi="Cambria Math"/>
                              </w:rPr>
                              <m:t>V</m:t>
                            </m:r>
                          </m:e>
                          <m:sub>
                            <m:r>
                              <w:rPr>
                                <w:rFonts w:ascii="Cambria Math" w:hAnsi="Cambria Math"/>
                              </w:rPr>
                              <m:t>cb</m:t>
                            </m:r>
                          </m:sub>
                          <m:sup>
                            <m:r>
                              <m:rPr>
                                <m:sty m:val="p"/>
                              </m:rPr>
                              <w:rPr>
                                <w:rFonts w:ascii="Cambria Math" w:hAnsi="Cambria Math"/>
                              </w:rPr>
                              <m:t>1-</m:t>
                            </m:r>
                            <m:r>
                              <w:rPr>
                                <w:rFonts w:ascii="Cambria Math" w:hAnsi="Cambria Math"/>
                              </w:rPr>
                              <m:t>γ</m:t>
                            </m:r>
                          </m:sup>
                        </m:sSubSup>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ct</m:t>
                            </m:r>
                          </m:sub>
                        </m:sSub>
                      </m:e>
                    </m:d>
                  </m:num>
                  <m:den>
                    <m:r>
                      <m:rPr>
                        <m:sty m:val="p"/>
                      </m:rPr>
                      <w:rPr>
                        <w:rFonts w:ascii="Cambria Math" w:hAnsi="Cambria Math"/>
                      </w:rPr>
                      <m:t>1-</m:t>
                    </m:r>
                    <m:r>
                      <w:rPr>
                        <w:rFonts w:ascii="Cambria Math" w:hAnsi="Cambria Math"/>
                      </w:rPr>
                      <m:t>γ</m:t>
                    </m:r>
                  </m:den>
                </m:f>
              </m:oMath>
            </m:oMathPara>
          </w:p>
        </w:tc>
        <w:tc>
          <w:tcPr>
            <w:tcW w:w="907" w:type="dxa"/>
          </w:tcPr>
          <w:p w14:paraId="59C85269" w14:textId="5C4D0AC6" w:rsidR="00E516AB" w:rsidRPr="00F22BED" w:rsidRDefault="00E516AB" w:rsidP="00104440">
            <w:r w:rsidRPr="00F22BED">
              <w:t>(3.</w:t>
            </w:r>
            <w:r w:rsidR="005425B4" w:rsidRPr="00F22BED">
              <w:t>3</w:t>
            </w:r>
            <w:r w:rsidRPr="00F22BED">
              <w:t>)</w:t>
            </w:r>
          </w:p>
        </w:tc>
      </w:tr>
    </w:tbl>
    <w:p w14:paraId="5298D7A4" w14:textId="22FEC348" w:rsidR="00182C0C" w:rsidRPr="00F22BED" w:rsidRDefault="00B30AFC" w:rsidP="00104440">
      <w:r w:rsidRPr="00F22BED">
        <w:t xml:space="preserve">where </w:t>
      </w:r>
      <m:oMath>
        <m:sSub>
          <m:sSubPr>
            <m:ctrlPr>
              <w:rPr>
                <w:rFonts w:ascii="Cambria Math" w:hAnsi="Cambria Math"/>
                <w:i/>
              </w:rPr>
            </m:ctrlPr>
          </m:sSubPr>
          <m:e>
            <m:r>
              <w:rPr>
                <w:rFonts w:ascii="Cambria Math" w:hAnsi="Cambria Math"/>
              </w:rPr>
              <m:t>P</m:t>
            </m:r>
          </m:e>
          <m:sub>
            <m:r>
              <w:rPr>
                <w:rFonts w:ascii="Cambria Math" w:hAnsi="Cambria Math"/>
              </w:rPr>
              <m:t>ct</m:t>
            </m:r>
          </m:sub>
        </m:sSub>
      </m:oMath>
      <w:r w:rsidRPr="00F22BED">
        <w:t xml:space="preserve"> is the pressure of air</w:t>
      </w:r>
      <w:r w:rsidR="0062443C">
        <w:t>-</w:t>
      </w:r>
      <w:r w:rsidRPr="00F22BED">
        <w:t xml:space="preserve">fuel </w:t>
      </w:r>
      <w:r w:rsidR="0062443C">
        <w:t>mixture</w:t>
      </w:r>
      <w:r w:rsidRPr="00F22BED">
        <w:t xml:space="preserve"> at </w:t>
      </w:r>
      <w:r w:rsidR="00C966C4" w:rsidRPr="00F22BED">
        <w:t>TDC</w:t>
      </w:r>
      <w:r w:rsidRPr="00F22BED">
        <w:t xml:space="preserve"> just before ignition</w:t>
      </w:r>
      <w:r w:rsidR="0062443C">
        <w:t>,</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ct</m:t>
            </m:r>
          </m:sub>
        </m:sSub>
      </m:oMath>
      <w:r w:rsidRPr="00F22BED">
        <w:t xml:space="preserve"> and </w:t>
      </w:r>
      <m:oMath>
        <m:sSub>
          <m:sSubPr>
            <m:ctrlPr>
              <w:rPr>
                <w:rFonts w:ascii="Cambria Math" w:hAnsi="Cambria Math"/>
                <w:i/>
              </w:rPr>
            </m:ctrlPr>
          </m:sSubPr>
          <m:e>
            <m:r>
              <w:rPr>
                <w:rFonts w:ascii="Cambria Math" w:hAnsi="Cambria Math"/>
              </w:rPr>
              <m:t>V</m:t>
            </m:r>
          </m:e>
          <m:sub>
            <m:r>
              <w:rPr>
                <w:rFonts w:ascii="Cambria Math" w:hAnsi="Cambria Math"/>
              </w:rPr>
              <m:t>cb</m:t>
            </m:r>
          </m:sub>
        </m:sSub>
        <m:r>
          <w:rPr>
            <w:rFonts w:ascii="Cambria Math" w:hAnsi="Cambria Math"/>
          </w:rPr>
          <m:t xml:space="preserve"> </m:t>
        </m:r>
      </m:oMath>
      <w:r w:rsidRPr="00F22BED">
        <w:t>are the volume of combustion chamber</w:t>
      </w:r>
      <w:r w:rsidR="00086FDD" w:rsidRPr="00F22BED">
        <w:t xml:space="preserve"> at TDC and BDC</w:t>
      </w:r>
      <w:r w:rsidR="0062443C">
        <w:t>,</w:t>
      </w:r>
      <w:r w:rsidR="00086FDD" w:rsidRPr="00F22BED">
        <w:t xml:space="preserve"> respectively</w:t>
      </w:r>
      <w:r w:rsidR="0062443C">
        <w:t>,</w:t>
      </w:r>
      <w:r w:rsidR="00086FDD" w:rsidRPr="00F22BED">
        <w:t xml:space="preserve"> </w:t>
      </w:r>
      <w:r w:rsidRPr="00F22BED">
        <w:t xml:space="preserve">and </w:t>
      </w:r>
      <m:oMath>
        <m:r>
          <w:rPr>
            <w:rFonts w:ascii="Cambria Math" w:hAnsi="Cambria Math"/>
          </w:rPr>
          <m:t xml:space="preserve">γ </m:t>
        </m:r>
      </m:oMath>
      <w:r w:rsidRPr="00F22BED">
        <w:t xml:space="preserve">is the ratio of specific heat at constant pressure and constant volume. </w:t>
      </w:r>
      <w:r w:rsidR="0062443C">
        <w:t xml:space="preserve">The </w:t>
      </w:r>
      <w:r w:rsidR="0062443C" w:rsidRPr="00F22BED">
        <w:t xml:space="preserve">relation between mass of air fuel </w:t>
      </w:r>
      <w:r w:rsidR="0062443C" w:rsidRPr="00104440">
        <w:t>mixture</w:t>
      </w:r>
      <w:r w:rsidR="0062443C" w:rsidRPr="00F22BED">
        <w:t xml:space="preserve"> and output work</w:t>
      </w:r>
      <w:r w:rsidR="0062443C">
        <w:t xml:space="preserve"> is given by</w:t>
      </w:r>
    </w:p>
    <w:tbl>
      <w:tblPr>
        <w:tblStyle w:val="TableGrid"/>
        <w:tblW w:w="0" w:type="auto"/>
        <w:tblInd w:w="102" w:type="dxa"/>
        <w:tblLook w:val="04A0" w:firstRow="1" w:lastRow="0" w:firstColumn="1" w:lastColumn="0" w:noHBand="0" w:noVBand="1"/>
      </w:tblPr>
      <w:tblGrid>
        <w:gridCol w:w="8346"/>
        <w:gridCol w:w="907"/>
      </w:tblGrid>
      <w:tr w:rsidR="00E516AB" w:rsidRPr="00F22BED" w14:paraId="2C3BFB74" w14:textId="77777777" w:rsidTr="005E1924">
        <w:tc>
          <w:tcPr>
            <w:tcW w:w="8346" w:type="dxa"/>
          </w:tcPr>
          <w:p w14:paraId="7830E959" w14:textId="1BA35AED" w:rsidR="00E516AB" w:rsidRPr="00F22BED" w:rsidRDefault="00F51420" w:rsidP="00104440">
            <w:pPr>
              <w:rPr>
                <w:rFonts w:eastAsia="Calibri"/>
              </w:rPr>
            </w:pPr>
            <m:oMathPara>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rPr>
                          <m:t>ct</m:t>
                        </m:r>
                      </m:sub>
                    </m:sSub>
                  </m:e>
                  <m:sub>
                    <m:r>
                      <w:rPr>
                        <w:rFonts w:ascii="Cambria Math" w:hAnsi="Cambria Math"/>
                      </w:rPr>
                      <m:t>c</m:t>
                    </m:r>
                  </m:sub>
                </m:sSub>
                <m:r>
                  <m:rPr>
                    <m:sty m:val="p"/>
                  </m:rPr>
                  <w:rPr>
                    <w:rFonts w:ascii="Cambria Math" w:hAnsi="Cambria Math"/>
                  </w:rPr>
                  <m:t>=</m:t>
                </m:r>
                <m:r>
                  <w:rPr>
                    <w:rFonts w:ascii="Cambria Math" w:hAnsi="Cambria Math"/>
                  </w:rPr>
                  <m:t>fH</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f</m:t>
                        </m:r>
                      </m:sub>
                    </m:sSub>
                  </m:e>
                </m:d>
                <m:r>
                  <m:rPr>
                    <m:sty m:val="p"/>
                  </m:rPr>
                  <w:rPr>
                    <w:rFonts w:ascii="Cambria Math" w:hAnsi="Cambria Math"/>
                  </w:rPr>
                  <m:t>=</m:t>
                </m:r>
                <m:f>
                  <m:fPr>
                    <m:ctrlPr>
                      <w:rPr>
                        <w:rFonts w:ascii="Cambria Math" w:hAnsi="Cambria Math"/>
                      </w:rPr>
                    </m:ctrlPr>
                  </m:fPr>
                  <m:num>
                    <m:r>
                      <w:rPr>
                        <w:rFonts w:ascii="Cambria Math" w:hAnsi="Cambria Math"/>
                      </w:rPr>
                      <m:t>η</m:t>
                    </m:r>
                    <m:sSub>
                      <m:sSubPr>
                        <m:ctrlPr>
                          <w:rPr>
                            <w:rFonts w:ascii="Cambria Math" w:hAnsi="Cambria Math"/>
                            <w:color w:val="595959" w:themeColor="text1" w:themeTint="A6"/>
                          </w:rPr>
                        </m:ctrlPr>
                      </m:sSubPr>
                      <m:e>
                        <m:r>
                          <w:rPr>
                            <w:rFonts w:ascii="Cambria Math" w:hAnsi="Cambria Math"/>
                          </w:rPr>
                          <m:t>Q</m:t>
                        </m:r>
                        <m:ctrlPr>
                          <w:rPr>
                            <w:rFonts w:ascii="Cambria Math" w:hAnsi="Cambria Math"/>
                          </w:rPr>
                        </m:ctrlPr>
                      </m:e>
                      <m:sub>
                        <m:r>
                          <w:rPr>
                            <w:rFonts w:ascii="Cambria Math" w:hAnsi="Cambria Math"/>
                          </w:rPr>
                          <m:t>LVH</m:t>
                        </m:r>
                      </m:sub>
                    </m:sSub>
                    <m:sSub>
                      <m:sSubPr>
                        <m:ctrlPr>
                          <w:rPr>
                            <w:rFonts w:ascii="Cambria Math" w:hAnsi="Cambria Math"/>
                            <w:color w:val="595959" w:themeColor="text1" w:themeTint="A6"/>
                          </w:rPr>
                        </m:ctrlPr>
                      </m:sSubPr>
                      <m:e>
                        <m:r>
                          <w:rPr>
                            <w:rFonts w:ascii="Cambria Math" w:hAnsi="Cambria Math"/>
                          </w:rPr>
                          <m:t>m</m:t>
                        </m:r>
                        <m:ctrlPr>
                          <w:rPr>
                            <w:rFonts w:ascii="Cambria Math" w:hAnsi="Cambria Math"/>
                          </w:rPr>
                        </m:ctrlPr>
                      </m:e>
                      <m:sub>
                        <m:r>
                          <w:rPr>
                            <w:rFonts w:ascii="Cambria Math" w:hAnsi="Cambria Math"/>
                          </w:rPr>
                          <m:t>f</m:t>
                        </m:r>
                      </m:sub>
                    </m:sSub>
                    <m:r>
                      <w:rPr>
                        <w:rFonts w:ascii="Cambria Math" w:hAnsi="Cambria Math"/>
                        <w:color w:val="595959" w:themeColor="text1" w:themeTint="A6"/>
                      </w:rPr>
                      <m:t>R</m:t>
                    </m:r>
                  </m:num>
                  <m:den>
                    <m:sSub>
                      <m:sSubPr>
                        <m:ctrlPr>
                          <w:rPr>
                            <w:rFonts w:ascii="Cambria Math" w:hAnsi="Cambria Math"/>
                          </w:rPr>
                        </m:ctrlPr>
                      </m:sSubPr>
                      <m:e>
                        <m:r>
                          <w:rPr>
                            <w:rFonts w:ascii="Cambria Math" w:hAnsi="Cambria Math"/>
                          </w:rPr>
                          <m:t>c</m:t>
                        </m:r>
                      </m:e>
                      <m:sub>
                        <m:r>
                          <w:rPr>
                            <w:rFonts w:ascii="Cambria Math" w:hAnsi="Cambria Math"/>
                          </w:rPr>
                          <m:t>v</m:t>
                        </m:r>
                      </m:sub>
                    </m:sSub>
                    <m:r>
                      <w:rPr>
                        <w:rFonts w:ascii="Cambria Math" w:hAnsi="Cambria Math"/>
                      </w:rPr>
                      <m:t>V</m:t>
                    </m:r>
                  </m:den>
                </m:f>
              </m:oMath>
            </m:oMathPara>
          </w:p>
        </w:tc>
        <w:tc>
          <w:tcPr>
            <w:tcW w:w="907" w:type="dxa"/>
          </w:tcPr>
          <w:p w14:paraId="0774F086" w14:textId="186D2817" w:rsidR="00E516AB" w:rsidRPr="00F22BED" w:rsidRDefault="00E516AB" w:rsidP="00104440">
            <w:r w:rsidRPr="00F22BED">
              <w:t>(3.</w:t>
            </w:r>
            <w:r w:rsidR="005425B4" w:rsidRPr="00F22BED">
              <w:t>4</w:t>
            </w:r>
            <w:r w:rsidRPr="00F22BED">
              <w:t>)</w:t>
            </w:r>
          </w:p>
        </w:tc>
      </w:tr>
    </w:tbl>
    <w:p w14:paraId="10B45E0D" w14:textId="34EE4E6C" w:rsidR="00487AEA" w:rsidRPr="00F22BED" w:rsidRDefault="00B30AFC" w:rsidP="00104440">
      <w:r w:rsidRPr="00F22BED">
        <w:t xml:space="preserve"> </w:t>
      </w:r>
      <w:r w:rsidR="008A22B4">
        <w:t>w</w:t>
      </w:r>
      <w:r w:rsidR="0062443C">
        <w:t xml:space="preserve">hich </w:t>
      </w:r>
      <w:r w:rsidRPr="00F22BED">
        <w:t xml:space="preserve">provides a compelling case for </w:t>
      </w:r>
      <m:oMath>
        <m:sSub>
          <m:sSubPr>
            <m:ctrlPr>
              <w:rPr>
                <w:rFonts w:ascii="Cambria Math" w:hAnsi="Cambria Math"/>
                <w:i/>
              </w:rPr>
            </m:ctrlPr>
          </m:sSubPr>
          <m:e>
            <m:r>
              <w:rPr>
                <w:rFonts w:ascii="Cambria Math" w:hAnsi="Cambria Math"/>
              </w:rPr>
              <m:t>m</m:t>
            </m:r>
          </m:e>
          <m:sub>
            <m:r>
              <w:rPr>
                <w:rFonts w:ascii="Cambria Math" w:hAnsi="Cambria Math"/>
              </w:rPr>
              <m:t>f</m:t>
            </m:r>
          </m:sub>
        </m:sSub>
      </m:oMath>
      <w:r w:rsidRPr="00F22BED">
        <w:t xml:space="preserve"> to be used as</w:t>
      </w:r>
      <w:r w:rsidR="001B1686" w:rsidRPr="00F22BED">
        <w:t xml:space="preserve"> a</w:t>
      </w:r>
      <w:r w:rsidRPr="00F22BED">
        <w:t xml:space="preserve"> control variable. However, as fuel mass is injected only once</w:t>
      </w:r>
      <w:r w:rsidR="00FA5620">
        <w:t xml:space="preserve"> in</w:t>
      </w:r>
      <w:r w:rsidRPr="00F22BED">
        <w:t xml:space="preserve"> a cycle, any disturbance that occurs during the cycle cannot be immediately countered.</w:t>
      </w:r>
    </w:p>
    <w:p w14:paraId="1D21BAD4" w14:textId="66657A9A" w:rsidR="00355197" w:rsidRPr="00AF62BE" w:rsidRDefault="00355197" w:rsidP="00104440">
      <w:pPr>
        <w:rPr>
          <w:rFonts w:eastAsiaTheme="majorEastAsia"/>
        </w:rPr>
      </w:pPr>
      <w:r w:rsidRPr="00F22BED">
        <w:rPr>
          <w:rFonts w:eastAsiaTheme="majorEastAsia"/>
        </w:rPr>
        <w:t xml:space="preserve">To have a symmetrical full wave functionality we choose our physical parameters in such a </w:t>
      </w:r>
      <w:r w:rsidR="00400A75" w:rsidRPr="00F22BED">
        <w:rPr>
          <w:rFonts w:eastAsiaTheme="majorEastAsia"/>
        </w:rPr>
        <w:t>manner that</w:t>
      </w:r>
      <w:r w:rsidRPr="00F22BED">
        <w:rPr>
          <w:rFonts w:eastAsiaTheme="majorEastAsia"/>
        </w:rPr>
        <w:t xml:space="preserve"> half of combustion energy is transferred to the rebounding device</w:t>
      </w:r>
      <w:r w:rsidR="000B7A90">
        <w:rPr>
          <w:rFonts w:eastAsiaTheme="majorEastAsia"/>
        </w:rPr>
        <w:t xml:space="preserve"> and control system</w:t>
      </w:r>
      <w:r w:rsidRPr="00F22BED">
        <w:rPr>
          <w:rFonts w:eastAsiaTheme="majorEastAsia"/>
        </w:rPr>
        <w:t xml:space="preserve"> and</w:t>
      </w:r>
      <w:r w:rsidR="00673885" w:rsidRPr="00F22BED">
        <w:rPr>
          <w:rFonts w:eastAsiaTheme="majorEastAsia"/>
        </w:rPr>
        <w:t xml:space="preserve"> the</w:t>
      </w:r>
      <w:r w:rsidRPr="00F22BED">
        <w:rPr>
          <w:rFonts w:eastAsiaTheme="majorEastAsia"/>
        </w:rPr>
        <w:t xml:space="preserve"> other half </w:t>
      </w:r>
      <w:r w:rsidR="00EE7EEE" w:rsidRPr="00F22BED">
        <w:rPr>
          <w:rFonts w:eastAsiaTheme="majorEastAsia"/>
        </w:rPr>
        <w:t>is</w:t>
      </w:r>
      <w:r w:rsidRPr="00F22BED">
        <w:rPr>
          <w:rFonts w:eastAsiaTheme="majorEastAsia"/>
        </w:rPr>
        <w:t xml:space="preserve"> </w:t>
      </w:r>
      <w:r w:rsidR="00400A75" w:rsidRPr="00F22BED">
        <w:rPr>
          <w:rFonts w:eastAsiaTheme="majorEastAsia"/>
        </w:rPr>
        <w:t>extracted as</w:t>
      </w:r>
      <w:r w:rsidR="001B1686" w:rsidRPr="00F22BED">
        <w:rPr>
          <w:rFonts w:eastAsiaTheme="majorEastAsia"/>
        </w:rPr>
        <w:t xml:space="preserve"> electric output</w:t>
      </w:r>
      <w:r w:rsidRPr="00F22BED">
        <w:rPr>
          <w:rFonts w:eastAsiaTheme="majorEastAsia"/>
        </w:rPr>
        <w:t xml:space="preserve"> work. Most of the energy stored in rebounding device would be extracted as useful work in compression stroke giving us a full wave</w:t>
      </w:r>
      <w:r w:rsidR="001B1686" w:rsidRPr="00F22BED">
        <w:rPr>
          <w:rFonts w:eastAsiaTheme="majorEastAsia"/>
        </w:rPr>
        <w:t xml:space="preserve"> electric</w:t>
      </w:r>
      <w:r w:rsidRPr="00F22BED">
        <w:rPr>
          <w:rFonts w:eastAsiaTheme="majorEastAsia"/>
        </w:rPr>
        <w:t xml:space="preserve"> </w:t>
      </w:r>
      <w:r w:rsidR="003B6353" w:rsidRPr="00F22BED">
        <w:t>output</w:t>
      </w:r>
      <w:r w:rsidR="001B1686" w:rsidRPr="00F22BED">
        <w:t>.</w:t>
      </w:r>
    </w:p>
    <w:p w14:paraId="63121B79" w14:textId="438B5DD0" w:rsidR="00182C0C" w:rsidRPr="00F22BED" w:rsidRDefault="00B30AFC" w:rsidP="00104440">
      <w:r w:rsidRPr="00F22BED">
        <w:t>During compression stroke the rebound energy stored in spring</w:t>
      </w:r>
      <w:r w:rsidR="000B7A90">
        <w:t xml:space="preserve"> and energy provided by the control system</w:t>
      </w:r>
      <w:r w:rsidRPr="00F22BED">
        <w:t xml:space="preserve"> pushes the piston to </w:t>
      </w:r>
      <w:r w:rsidR="00C966C4" w:rsidRPr="00F22BED">
        <w:t>TDC</w:t>
      </w:r>
      <w:r w:rsidRPr="00F22BED">
        <w:t xml:space="preserve">, some of this energy is extracted as useful work and some is used to compress the air fuel mixture to the desirable compression ratio. The energy balance equation for compression </w:t>
      </w:r>
      <w:r w:rsidR="00FA385E" w:rsidRPr="00F22BED">
        <w:t>stroke</w:t>
      </w:r>
      <w:r w:rsidRPr="00F22BED">
        <w:t xml:space="preserve"> is</w:t>
      </w:r>
    </w:p>
    <w:tbl>
      <w:tblPr>
        <w:tblStyle w:val="TableGrid"/>
        <w:tblW w:w="0" w:type="auto"/>
        <w:tblInd w:w="102" w:type="dxa"/>
        <w:tblLook w:val="04A0" w:firstRow="1" w:lastRow="0" w:firstColumn="1" w:lastColumn="0" w:noHBand="0" w:noVBand="1"/>
      </w:tblPr>
      <w:tblGrid>
        <w:gridCol w:w="8341"/>
        <w:gridCol w:w="907"/>
      </w:tblGrid>
      <w:tr w:rsidR="00E516AB" w:rsidRPr="00F22BED" w14:paraId="5D4E4416" w14:textId="77777777" w:rsidTr="00E42E39">
        <w:tc>
          <w:tcPr>
            <w:tcW w:w="8341" w:type="dxa"/>
          </w:tcPr>
          <w:p w14:paraId="59CCA2B5" w14:textId="10E5F249" w:rsidR="00E516AB" w:rsidRPr="00F22BED" w:rsidRDefault="00F51420" w:rsidP="00104440">
            <w:pPr>
              <w:rPr>
                <w:rFonts w:eastAsiaTheme="minorEastAsia"/>
              </w:rPr>
            </w:pPr>
            <m:oMathPara>
              <m:oMath>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rd</m:t>
                        </m:r>
                      </m:sub>
                    </m:sSub>
                  </m:e>
                  <m:lim>
                    <m:r>
                      <w:rPr>
                        <w:rFonts w:ascii="Cambria Math" w:hAnsi="Cambria Math"/>
                      </w:rPr>
                      <m:t>BDC</m:t>
                    </m:r>
                    <m:r>
                      <m:rPr>
                        <m:sty m:val="p"/>
                      </m:rPr>
                      <w:rPr>
                        <w:rFonts w:ascii="Cambria Math" w:hAnsi="Cambria Math"/>
                      </w:rPr>
                      <m:t>→</m:t>
                    </m:r>
                    <m:r>
                      <w:rPr>
                        <w:rFonts w:ascii="Cambria Math" w:hAnsi="Cambria Math"/>
                      </w:rPr>
                      <m:t>TDC</m:t>
                    </m:r>
                  </m:lim>
                </m:limLow>
                <m:r>
                  <m:rPr>
                    <m:sty m:val="p"/>
                  </m:rPr>
                  <w:rPr>
                    <w:rFonts w:ascii="Cambria Math" w:hAnsi="Cambria Math"/>
                  </w:rPr>
                  <m:t>=</m:t>
                </m:r>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c</m:t>
                        </m:r>
                      </m:sub>
                    </m:sSub>
                  </m:e>
                  <m:lim>
                    <m:r>
                      <w:rPr>
                        <w:rFonts w:ascii="Cambria Math" w:hAnsi="Cambria Math"/>
                      </w:rPr>
                      <m:t>BDC</m:t>
                    </m:r>
                    <m:r>
                      <m:rPr>
                        <m:sty m:val="p"/>
                      </m:rPr>
                      <w:rPr>
                        <w:rFonts w:ascii="Cambria Math" w:hAnsi="Cambria Math"/>
                      </w:rPr>
                      <m:t>→</m:t>
                    </m:r>
                    <m:r>
                      <w:rPr>
                        <w:rFonts w:ascii="Cambria Math" w:hAnsi="Cambria Math"/>
                      </w:rPr>
                      <m:t>TDC</m:t>
                    </m:r>
                  </m:lim>
                </m:limLow>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loss</m:t>
                    </m:r>
                  </m:sub>
                </m:sSub>
              </m:oMath>
            </m:oMathPara>
          </w:p>
        </w:tc>
        <w:tc>
          <w:tcPr>
            <w:tcW w:w="907" w:type="dxa"/>
          </w:tcPr>
          <w:p w14:paraId="1A8AE3B5" w14:textId="0D412984" w:rsidR="00791F29" w:rsidRPr="00791F29" w:rsidRDefault="00E516AB" w:rsidP="00104440">
            <w:r w:rsidRPr="00F22BED">
              <w:t>(3.</w:t>
            </w:r>
            <w:r w:rsidR="005425B4" w:rsidRPr="00F22BED">
              <w:t>5</w:t>
            </w:r>
            <w:r w:rsidRPr="00F22BED">
              <w:t>)</w:t>
            </w:r>
          </w:p>
        </w:tc>
      </w:tr>
    </w:tbl>
    <w:p w14:paraId="0245F628" w14:textId="65681B63" w:rsidR="00105C3F" w:rsidRPr="00F22BED" w:rsidRDefault="00105C3F" w:rsidP="00104440">
      <w:r w:rsidRPr="00105C3F">
        <w:t>where</w:t>
      </w:r>
      <w:r w:rsidRPr="00F22BED">
        <w:t xml:space="preserve">, </w:t>
      </w:r>
      <m:oMath>
        <m:limLow>
          <m:limLowPr>
            <m:ctrlPr>
              <w:rPr>
                <w:rFonts w:ascii="Cambria Math" w:hAnsi="Cambria Math"/>
                <w:i/>
              </w:rPr>
            </m:ctrlPr>
          </m:limLowPr>
          <m:e>
            <m:sSub>
              <m:sSubPr>
                <m:ctrlPr>
                  <w:rPr>
                    <w:rFonts w:ascii="Cambria Math" w:hAnsi="Cambria Math"/>
                    <w:i/>
                  </w:rPr>
                </m:ctrlPr>
              </m:sSubPr>
              <m:e>
                <m:r>
                  <w:rPr>
                    <w:rFonts w:ascii="Cambria Math" w:hAnsi="Cambria Math"/>
                  </w:rPr>
                  <m:t>W</m:t>
                </m:r>
              </m:e>
              <m:sub>
                <m:r>
                  <w:rPr>
                    <w:rFonts w:ascii="Cambria Math" w:hAnsi="Cambria Math"/>
                  </w:rPr>
                  <m:t>rd</m:t>
                </m:r>
              </m:sub>
            </m:sSub>
          </m:e>
          <m:lim>
            <m:r>
              <w:rPr>
                <w:rFonts w:ascii="Cambria Math" w:hAnsi="Cambria Math"/>
              </w:rPr>
              <m:t>BDC→TDC</m:t>
            </m:r>
          </m:lim>
        </m:limLow>
      </m:oMath>
      <w:r w:rsidRPr="00F22BED">
        <w:t xml:space="preserve"> is the work done by mechanical spring</w:t>
      </w:r>
      <w:r w:rsidR="00964469">
        <w:t xml:space="preserve"> and control system</w:t>
      </w:r>
      <w:r w:rsidRPr="00F22BED">
        <w:t xml:space="preserve"> to move the piston from BDC to TDC</w:t>
      </w:r>
      <m:oMath>
        <m:r>
          <w:rPr>
            <w:rFonts w:ascii="Cambria Math" w:hAnsi="Cambria Math"/>
          </w:rPr>
          <m:t>,</m:t>
        </m:r>
        <m:limLow>
          <m:limLowPr>
            <m:ctrlPr>
              <w:rPr>
                <w:rFonts w:ascii="Cambria Math" w:hAnsi="Cambria Math"/>
                <w:i/>
              </w:rPr>
            </m:ctrlPr>
          </m:limLowPr>
          <m:e>
            <m:sSub>
              <m:sSubPr>
                <m:ctrlPr>
                  <w:rPr>
                    <w:rFonts w:ascii="Cambria Math" w:hAnsi="Cambria Math"/>
                    <w:i/>
                  </w:rPr>
                </m:ctrlPr>
              </m:sSubPr>
              <m:e>
                <m:r>
                  <w:rPr>
                    <w:rFonts w:ascii="Cambria Math" w:hAnsi="Cambria Math"/>
                  </w:rPr>
                  <m:t>W</m:t>
                </m:r>
              </m:e>
              <m:sub>
                <m:r>
                  <w:rPr>
                    <w:rFonts w:ascii="Cambria Math" w:hAnsi="Cambria Math"/>
                  </w:rPr>
                  <m:t>c</m:t>
                </m:r>
              </m:sub>
            </m:sSub>
          </m:e>
          <m:lim>
            <m:r>
              <w:rPr>
                <w:rFonts w:ascii="Cambria Math" w:hAnsi="Cambria Math"/>
              </w:rPr>
              <m:t>BDC→TDC</m:t>
            </m:r>
          </m:lim>
        </m:limLow>
      </m:oMath>
      <w:r w:rsidRPr="00F22BED">
        <w:t xml:space="preserve"> is the work done by the mover assembly on air fuel mixture, </w:t>
      </w:r>
      <m:oMath>
        <m:sSub>
          <m:sSubPr>
            <m:ctrlPr>
              <w:rPr>
                <w:rFonts w:ascii="Cambria Math" w:hAnsi="Cambria Math"/>
                <w:i/>
              </w:rPr>
            </m:ctrlPr>
          </m:sSubPr>
          <m:e>
            <m:r>
              <w:rPr>
                <w:rFonts w:ascii="Cambria Math" w:hAnsi="Cambria Math"/>
              </w:rPr>
              <m:t>E</m:t>
            </m:r>
          </m:e>
          <m:sub>
            <m:r>
              <w:rPr>
                <w:rFonts w:ascii="Cambria Math" w:hAnsi="Cambria Math"/>
              </w:rPr>
              <m:t>cm</m:t>
            </m:r>
          </m:sub>
        </m:sSub>
      </m:oMath>
      <w:r w:rsidRPr="00F22BED">
        <w:t xml:space="preserve"> is </w:t>
      </w:r>
      <w:r w:rsidR="00964469">
        <w:t xml:space="preserve">the </w:t>
      </w:r>
      <w:r w:rsidRPr="00F22BED">
        <w:t xml:space="preserve">electrical output energy released during compression stroke. It is clear from equation (3.5) that rebounding device is not only used for compression but also to provide energy to the electrical load. </w:t>
      </w:r>
    </w:p>
    <w:p w14:paraId="510107B0" w14:textId="77777777" w:rsidR="00105C3F" w:rsidRPr="00F22BED" w:rsidRDefault="00105C3F" w:rsidP="00104440">
      <w:r w:rsidRPr="00F22BED">
        <w:t>Now the energy for spring rebound device is given by</w:t>
      </w:r>
    </w:p>
    <w:tbl>
      <w:tblPr>
        <w:tblStyle w:val="TableGrid"/>
        <w:tblW w:w="0" w:type="auto"/>
        <w:tblInd w:w="5" w:type="dxa"/>
        <w:tblLook w:val="04A0" w:firstRow="1" w:lastRow="0" w:firstColumn="1" w:lastColumn="0" w:noHBand="0" w:noVBand="1"/>
      </w:tblPr>
      <w:tblGrid>
        <w:gridCol w:w="8346"/>
        <w:gridCol w:w="907"/>
      </w:tblGrid>
      <w:tr w:rsidR="00105C3F" w:rsidRPr="00F22BED" w14:paraId="1EB5CD6E" w14:textId="77777777" w:rsidTr="00105C3F">
        <w:tc>
          <w:tcPr>
            <w:tcW w:w="8346" w:type="dxa"/>
          </w:tcPr>
          <w:p w14:paraId="2F90DCC2" w14:textId="68DE99C3" w:rsidR="00105C3F" w:rsidRPr="00F22BED" w:rsidRDefault="00F51420" w:rsidP="00104440">
            <w:pPr>
              <w:rPr>
                <w:rFonts w:eastAsiaTheme="minorEastAsia"/>
              </w:rPr>
            </w:pPr>
            <m:oMathPara>
              <m:oMath>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rd</m:t>
                        </m:r>
                      </m:sub>
                    </m:sSub>
                  </m:e>
                  <m:lim>
                    <m:r>
                      <w:rPr>
                        <w:rFonts w:ascii="Cambria Math" w:hAnsi="Cambria Math"/>
                      </w:rPr>
                      <m:t>BDC</m:t>
                    </m:r>
                    <m:r>
                      <m:rPr>
                        <m:sty m:val="p"/>
                      </m:rPr>
                      <w:rPr>
                        <w:rFonts w:ascii="Cambria Math" w:hAnsi="Cambria Math"/>
                      </w:rPr>
                      <m:t>→</m:t>
                    </m:r>
                    <m:r>
                      <w:rPr>
                        <w:rFonts w:ascii="Cambria Math" w:hAnsi="Cambria Math"/>
                      </w:rPr>
                      <m:t>TDC</m:t>
                    </m:r>
                  </m:lim>
                </m:limLow>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TDC</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BDC</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 xml:space="preserve"> +</m:t>
                </m:r>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ctrl</m:t>
                        </m:r>
                      </m:sub>
                    </m:sSub>
                  </m:e>
                  <m:lim>
                    <m:r>
                      <w:rPr>
                        <w:rFonts w:ascii="Cambria Math" w:hAnsi="Cambria Math"/>
                      </w:rPr>
                      <m:t>BDC</m:t>
                    </m:r>
                    <m:r>
                      <m:rPr>
                        <m:sty m:val="p"/>
                      </m:rPr>
                      <w:rPr>
                        <w:rFonts w:ascii="Cambria Math" w:hAnsi="Cambria Math"/>
                      </w:rPr>
                      <m:t>→</m:t>
                    </m:r>
                    <m:r>
                      <w:rPr>
                        <w:rFonts w:ascii="Cambria Math" w:hAnsi="Cambria Math"/>
                      </w:rPr>
                      <m:t>TDC</m:t>
                    </m:r>
                  </m:lim>
                </m:limLow>
              </m:oMath>
            </m:oMathPara>
          </w:p>
        </w:tc>
        <w:tc>
          <w:tcPr>
            <w:tcW w:w="907" w:type="dxa"/>
          </w:tcPr>
          <w:p w14:paraId="6371C595" w14:textId="33A71D2B" w:rsidR="00105C3F" w:rsidRPr="00F22BED" w:rsidRDefault="00105C3F" w:rsidP="00104440">
            <w:r w:rsidRPr="00F22BED">
              <w:t xml:space="preserve">  (3.6)</w:t>
            </w:r>
          </w:p>
        </w:tc>
      </w:tr>
    </w:tbl>
    <w:p w14:paraId="02B2D960" w14:textId="6028CDAD" w:rsidR="001B74EC" w:rsidRDefault="001B74EC" w:rsidP="00104440">
      <w:r>
        <w:t xml:space="preserve">Where </w:t>
      </w:r>
      <m:oMath>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ctrl</m:t>
                </m:r>
              </m:sub>
            </m:sSub>
          </m:e>
          <m:lim>
            <m:r>
              <w:rPr>
                <w:rFonts w:ascii="Cambria Math" w:hAnsi="Cambria Math"/>
              </w:rPr>
              <m:t>BDC</m:t>
            </m:r>
            <m:r>
              <m:rPr>
                <m:sty m:val="p"/>
              </m:rPr>
              <w:rPr>
                <w:rFonts w:ascii="Cambria Math" w:hAnsi="Cambria Math"/>
              </w:rPr>
              <m:t>→</m:t>
            </m:r>
            <m:r>
              <w:rPr>
                <w:rFonts w:ascii="Cambria Math" w:hAnsi="Cambria Math"/>
              </w:rPr>
              <m:t>TDC</m:t>
            </m:r>
          </m:lim>
        </m:limLow>
      </m:oMath>
      <w:r>
        <w:t xml:space="preserve"> is the energy supplied by the control system during compression </w:t>
      </w:r>
      <w:proofErr w:type="gramStart"/>
      <w:r>
        <w:t>stroke</w:t>
      </w:r>
      <w:r w:rsidR="00DF4D33">
        <w:t>.</w:t>
      </w:r>
      <w:proofErr w:type="gramEnd"/>
    </w:p>
    <w:p w14:paraId="3F96C8CE" w14:textId="6BBB121D" w:rsidR="00105C3F" w:rsidRPr="00F22BED" w:rsidRDefault="00105C3F" w:rsidP="00104440">
      <w:r w:rsidRPr="00F22BED">
        <w:t>The combustion energy is given by</w:t>
      </w:r>
    </w:p>
    <w:tbl>
      <w:tblPr>
        <w:tblStyle w:val="TableGrid"/>
        <w:tblW w:w="0" w:type="auto"/>
        <w:tblInd w:w="102" w:type="dxa"/>
        <w:tblLook w:val="04A0" w:firstRow="1" w:lastRow="0" w:firstColumn="1" w:lastColumn="0" w:noHBand="0" w:noVBand="1"/>
      </w:tblPr>
      <w:tblGrid>
        <w:gridCol w:w="8346"/>
        <w:gridCol w:w="907"/>
      </w:tblGrid>
      <w:tr w:rsidR="00105C3F" w:rsidRPr="00F22BED" w14:paraId="6CCD5D61" w14:textId="77777777" w:rsidTr="00105C3F">
        <w:tc>
          <w:tcPr>
            <w:tcW w:w="8346" w:type="dxa"/>
          </w:tcPr>
          <w:p w14:paraId="16A26A7E" w14:textId="77777777" w:rsidR="00105C3F" w:rsidRPr="00F22BED" w:rsidRDefault="00F51420" w:rsidP="00104440">
            <w:pPr>
              <w:rPr>
                <w:rFonts w:eastAsiaTheme="minorEastAsia"/>
              </w:rPr>
            </w:pPr>
            <m:oMathPara>
              <m:oMath>
                <m:limLow>
                  <m:limLowPr>
                    <m:ctrlPr>
                      <w:rPr>
                        <w:rFonts w:ascii="Cambria Math" w:hAnsi="Cambria Math"/>
                      </w:rPr>
                    </m:ctrlPr>
                  </m:limLowPr>
                  <m:e>
                    <m:sSub>
                      <m:sSubPr>
                        <m:ctrlPr>
                          <w:rPr>
                            <w:rFonts w:ascii="Cambria Math" w:hAnsi="Cambria Math"/>
                          </w:rPr>
                        </m:ctrlPr>
                      </m:sSubPr>
                      <m:e>
                        <m:r>
                          <w:rPr>
                            <w:rFonts w:ascii="Cambria Math" w:hAnsi="Cambria Math"/>
                          </w:rPr>
                          <m:t>W</m:t>
                        </m:r>
                      </m:e>
                      <m:sub>
                        <m:r>
                          <w:rPr>
                            <w:rFonts w:ascii="Cambria Math" w:hAnsi="Cambria Math"/>
                          </w:rPr>
                          <m:t>c</m:t>
                        </m:r>
                      </m:sub>
                    </m:sSub>
                  </m:e>
                  <m:lim>
                    <m:r>
                      <w:rPr>
                        <w:rFonts w:ascii="Cambria Math" w:hAnsi="Cambria Math"/>
                      </w:rPr>
                      <m:t>BDC</m:t>
                    </m:r>
                    <m:r>
                      <m:rPr>
                        <m:sty m:val="p"/>
                      </m:rPr>
                      <w:rPr>
                        <w:rFonts w:ascii="Cambria Math" w:hAnsi="Cambria Math"/>
                      </w:rPr>
                      <m:t>→</m:t>
                    </m:r>
                    <m:r>
                      <w:rPr>
                        <w:rFonts w:ascii="Cambria Math" w:hAnsi="Cambria Math"/>
                      </w:rPr>
                      <m:t>TDC</m:t>
                    </m:r>
                  </m:lim>
                </m:limLow>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cb</m:t>
                            </m:r>
                          </m:sub>
                        </m:sSub>
                      </m:e>
                    </m:d>
                    <m:d>
                      <m:dPr>
                        <m:ctrlPr>
                          <w:rPr>
                            <w:rFonts w:ascii="Cambria Math" w:hAnsi="Cambria Math"/>
                          </w:rPr>
                        </m:ctrlPr>
                      </m:dPr>
                      <m:e>
                        <m:sSubSup>
                          <m:sSubSupPr>
                            <m:ctrlPr>
                              <w:rPr>
                                <w:rFonts w:ascii="Cambria Math" w:hAnsi="Cambria Math"/>
                              </w:rPr>
                            </m:ctrlPr>
                          </m:sSubSupPr>
                          <m:e>
                            <m:r>
                              <w:rPr>
                                <w:rFonts w:ascii="Cambria Math" w:hAnsi="Cambria Math"/>
                              </w:rPr>
                              <m:t>V</m:t>
                            </m:r>
                          </m:e>
                          <m:sub>
                            <m:r>
                              <w:rPr>
                                <w:rFonts w:ascii="Cambria Math" w:hAnsi="Cambria Math"/>
                              </w:rPr>
                              <m:t>cb</m:t>
                            </m:r>
                          </m:sub>
                          <m:sup>
                            <m:r>
                              <w:rPr>
                                <w:rFonts w:ascii="Cambria Math" w:hAnsi="Cambria Math"/>
                              </w:rPr>
                              <m:t>γ</m:t>
                            </m:r>
                          </m:sup>
                        </m:sSubSup>
                        <m:sSubSup>
                          <m:sSubSupPr>
                            <m:ctrlPr>
                              <w:rPr>
                                <w:rFonts w:ascii="Cambria Math" w:hAnsi="Cambria Math"/>
                              </w:rPr>
                            </m:ctrlPr>
                          </m:sSubSupPr>
                          <m:e>
                            <m:r>
                              <w:rPr>
                                <w:rFonts w:ascii="Cambria Math" w:hAnsi="Cambria Math"/>
                              </w:rPr>
                              <m:t>V</m:t>
                            </m:r>
                          </m:e>
                          <m:sub>
                            <m:r>
                              <w:rPr>
                                <w:rFonts w:ascii="Cambria Math" w:hAnsi="Cambria Math"/>
                              </w:rPr>
                              <m:t>ct</m:t>
                            </m:r>
                          </m:sub>
                          <m:sup>
                            <m:r>
                              <m:rPr>
                                <m:sty m:val="p"/>
                              </m:rPr>
                              <w:rPr>
                                <w:rFonts w:ascii="Cambria Math" w:hAnsi="Cambria Math"/>
                              </w:rPr>
                              <m:t>1-</m:t>
                            </m:r>
                            <m:r>
                              <w:rPr>
                                <w:rFonts w:ascii="Cambria Math" w:hAnsi="Cambria Math"/>
                              </w:rPr>
                              <m:t>γ</m:t>
                            </m:r>
                          </m:sup>
                        </m:sSubSup>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cb</m:t>
                            </m:r>
                          </m:sub>
                        </m:sSub>
                      </m:e>
                    </m:d>
                  </m:num>
                  <m:den>
                    <m:r>
                      <m:rPr>
                        <m:sty m:val="p"/>
                      </m:rPr>
                      <w:rPr>
                        <w:rFonts w:ascii="Cambria Math" w:hAnsi="Cambria Math"/>
                      </w:rPr>
                      <m:t>1-</m:t>
                    </m:r>
                    <m:r>
                      <w:rPr>
                        <w:rFonts w:ascii="Cambria Math" w:hAnsi="Cambria Math"/>
                      </w:rPr>
                      <m:t>γ</m:t>
                    </m:r>
                  </m:den>
                </m:f>
              </m:oMath>
            </m:oMathPara>
          </w:p>
        </w:tc>
        <w:tc>
          <w:tcPr>
            <w:tcW w:w="907" w:type="dxa"/>
          </w:tcPr>
          <w:p w14:paraId="6FDC2D93" w14:textId="5BA8B52A" w:rsidR="00105C3F" w:rsidRPr="00F22BED" w:rsidRDefault="00105C3F" w:rsidP="00104440">
            <w:r w:rsidRPr="00F22BED">
              <w:t>(3.7)</w:t>
            </w:r>
          </w:p>
        </w:tc>
      </w:tr>
    </w:tbl>
    <w:p w14:paraId="497AC0CC" w14:textId="723AF4A1" w:rsidR="00182C0C" w:rsidRPr="00F22BED" w:rsidRDefault="00B30AFC" w:rsidP="00104440">
      <w:r w:rsidRPr="00F22BED">
        <w:t>It follows that the nominal values of energy storing elements such as spring</w:t>
      </w:r>
      <w:r w:rsidR="000E5164" w:rsidRPr="00F22BED">
        <w:t xml:space="preserve"> stiffness</w:t>
      </w:r>
      <w:r w:rsidRPr="00F22BED">
        <w:t xml:space="preserve"> and fuel mass are predefined for a stroke length and the desired useful work. Perturbations in the rebound device stiffness and fuel mass values can offset the nominal TDC and BDC values, which will be regulated by feedback control.</w:t>
      </w:r>
    </w:p>
    <w:p w14:paraId="3CFEF1B4" w14:textId="29FB5B4A" w:rsidR="005425B4" w:rsidRPr="00F22BED" w:rsidRDefault="005425B4" w:rsidP="00104440">
      <w:r w:rsidRPr="00F22BED">
        <w:t>For AC circuits</w:t>
      </w:r>
      <w:r w:rsidR="00D95497" w:rsidRPr="00F22BED">
        <w:t xml:space="preserve"> the </w:t>
      </w:r>
      <w:r w:rsidR="0071649E">
        <w:t>complex</w:t>
      </w:r>
      <w:r w:rsidRPr="00F22BED">
        <w:t xml:space="preserve"> power is produced in</w:t>
      </w:r>
      <w:r w:rsidR="00F20618">
        <w:t xml:space="preserve"> both</w:t>
      </w:r>
      <w:r w:rsidRPr="00F22BED">
        <w:t xml:space="preserve"> </w:t>
      </w:r>
      <w:r w:rsidR="00EF74EE" w:rsidRPr="00F22BED">
        <w:t>resistive</w:t>
      </w:r>
      <w:r w:rsidRPr="00F22BED">
        <w:t xml:space="preserve"> and </w:t>
      </w:r>
      <w:r w:rsidR="00EF74EE" w:rsidRPr="00F22BED">
        <w:t>reactive</w:t>
      </w:r>
      <w:r w:rsidRPr="00F22BED">
        <w:t xml:space="preserve"> elements and thus manifest as </w:t>
      </w:r>
      <w:r w:rsidR="00377756" w:rsidRPr="00F22BED">
        <w:t>phasor</w:t>
      </w:r>
      <w:r w:rsidRPr="00F22BED">
        <w:t xml:space="preserve"> triangle governed by following equation.</w:t>
      </w:r>
    </w:p>
    <w:tbl>
      <w:tblPr>
        <w:tblStyle w:val="TableGrid"/>
        <w:tblW w:w="0" w:type="auto"/>
        <w:tblInd w:w="102" w:type="dxa"/>
        <w:tblLook w:val="04A0" w:firstRow="1" w:lastRow="0" w:firstColumn="1" w:lastColumn="0" w:noHBand="0" w:noVBand="1"/>
      </w:tblPr>
      <w:tblGrid>
        <w:gridCol w:w="8346"/>
        <w:gridCol w:w="907"/>
      </w:tblGrid>
      <w:tr w:rsidR="005425B4" w:rsidRPr="00F22BED" w14:paraId="43EA51D1" w14:textId="77777777" w:rsidTr="00565649">
        <w:tc>
          <w:tcPr>
            <w:tcW w:w="8346" w:type="dxa"/>
            <w:hideMark/>
          </w:tcPr>
          <w:p w14:paraId="1B8B500C" w14:textId="6AC7E136" w:rsidR="005425B4" w:rsidRPr="00F22BED" w:rsidRDefault="00F51420" w:rsidP="00104440">
            <w:pPr>
              <w:rPr>
                <w:rFonts w:eastAsia="Calibri"/>
              </w:rPr>
            </w:pPr>
            <m:oMathPara>
              <m:oMath>
                <m:sSub>
                  <m:sSubPr>
                    <m:ctrlPr>
                      <w:rPr>
                        <w:rFonts w:ascii="Cambria Math" w:hAnsi="Cambria Math"/>
                      </w:rPr>
                    </m:ctrlPr>
                  </m:sSubPr>
                  <m:e>
                    <m:r>
                      <w:rPr>
                        <w:rFonts w:ascii="Cambria Math" w:hAnsi="Cambria Math"/>
                      </w:rPr>
                      <m:t>P</m:t>
                    </m:r>
                  </m:e>
                  <m:sub>
                    <m:r>
                      <w:rPr>
                        <w:rFonts w:ascii="Cambria Math" w:hAnsi="Cambria Math"/>
                      </w:rPr>
                      <m:t>complex</m:t>
                    </m:r>
                  </m:sub>
                </m:sSub>
                <m:r>
                  <m:rPr>
                    <m:sty m:val="p"/>
                  </m:rPr>
                  <w:rPr>
                    <w:rFonts w:ascii="Cambria Math" w:hAnsi="Cambria Math"/>
                  </w:rPr>
                  <m:t>=</m:t>
                </m:r>
                <m:sSub>
                  <m:sSubPr>
                    <m:ctrlPr>
                      <w:rPr>
                        <w:rFonts w:ascii="Cambria Math" w:eastAsia="Calibri" w:hAnsi="Cambria Math"/>
                      </w:rPr>
                    </m:ctrlPr>
                  </m:sSubPr>
                  <m:e>
                    <m:r>
                      <w:rPr>
                        <w:rFonts w:ascii="Cambria Math" w:hAnsi="Cambria Math"/>
                      </w:rPr>
                      <m:t>jP</m:t>
                    </m:r>
                    <m:ctrlPr>
                      <w:rPr>
                        <w:rFonts w:ascii="Cambria Math" w:hAnsi="Cambria Math"/>
                      </w:rPr>
                    </m:ctrlPr>
                  </m:e>
                  <m:sub>
                    <m:r>
                      <w:rPr>
                        <w:rFonts w:ascii="Cambria Math" w:eastAsia="Calibri" w:hAnsi="Cambria Math"/>
                      </w:rPr>
                      <m:t>reactive</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P</m:t>
                    </m:r>
                  </m:e>
                  <m:sub>
                    <m:r>
                      <w:rPr>
                        <w:rFonts w:ascii="Cambria Math" w:eastAsia="Calibri" w:hAnsi="Cambria Math"/>
                      </w:rPr>
                      <m:t>real</m:t>
                    </m:r>
                  </m:sub>
                </m:sSub>
              </m:oMath>
            </m:oMathPara>
          </w:p>
        </w:tc>
        <w:tc>
          <w:tcPr>
            <w:tcW w:w="907" w:type="dxa"/>
            <w:hideMark/>
          </w:tcPr>
          <w:p w14:paraId="4A8AA50A" w14:textId="537509C2" w:rsidR="005425B4" w:rsidRPr="00F22BED" w:rsidRDefault="005425B4" w:rsidP="00104440">
            <w:r w:rsidRPr="00F22BED">
              <w:t>(3.8)</w:t>
            </w:r>
          </w:p>
        </w:tc>
      </w:tr>
    </w:tbl>
    <w:p w14:paraId="43C43CA5" w14:textId="65EF85FF" w:rsidR="005425B4" w:rsidRPr="00F22BED" w:rsidRDefault="005425B4" w:rsidP="00104440">
      <w:r w:rsidRPr="00F22BED">
        <w:t xml:space="preserve">where,  </w:t>
      </w:r>
      <m:oMath>
        <m:sSub>
          <m:sSubPr>
            <m:ctrlPr>
              <w:rPr>
                <w:rFonts w:ascii="Cambria Math" w:eastAsia="Calibri" w:hAnsi="Cambria Math"/>
                <w:i/>
              </w:rPr>
            </m:ctrlPr>
          </m:sSubPr>
          <m:e>
            <m:r>
              <w:rPr>
                <w:rFonts w:ascii="Cambria Math" w:hAnsi="Cambria Math"/>
              </w:rPr>
              <m:t>P</m:t>
            </m:r>
            <m:ctrlPr>
              <w:rPr>
                <w:rFonts w:ascii="Cambria Math" w:hAnsi="Cambria Math"/>
                <w:i/>
              </w:rPr>
            </m:ctrlPr>
          </m:e>
          <m:sub>
            <m:r>
              <w:rPr>
                <w:rFonts w:ascii="Cambria Math" w:eastAsia="Calibri" w:hAnsi="Cambria Math"/>
              </w:rPr>
              <m:t>reactive</m:t>
            </m:r>
          </m:sub>
        </m:sSub>
      </m:oMath>
      <w:r w:rsidRPr="00F22BED">
        <w:t xml:space="preserve"> is the</w:t>
      </w:r>
      <w:r w:rsidR="00A873B1" w:rsidRPr="00F22BED">
        <w:t xml:space="preserve"> rate of</w:t>
      </w:r>
      <w:r w:rsidRPr="00F22BED">
        <w:t xml:space="preserve"> </w:t>
      </w:r>
      <w:r w:rsidR="00A873B1" w:rsidRPr="00F22BED">
        <w:t>energy</w:t>
      </w:r>
      <w:r w:rsidRPr="00F22BED">
        <w:t xml:space="preserve"> stored in </w:t>
      </w:r>
      <w:r w:rsidR="00A70C59" w:rsidRPr="00F22BED">
        <w:t>reactive</w:t>
      </w:r>
      <w:r w:rsidRPr="00F22BED">
        <w:t xml:space="preserve"> elements and </w:t>
      </w:r>
      <m:oMath>
        <m:sSub>
          <m:sSubPr>
            <m:ctrlPr>
              <w:rPr>
                <w:rFonts w:ascii="Cambria Math" w:eastAsia="Calibri" w:hAnsi="Cambria Math"/>
                <w:i/>
              </w:rPr>
            </m:ctrlPr>
          </m:sSubPr>
          <m:e>
            <m:r>
              <w:rPr>
                <w:rFonts w:ascii="Cambria Math" w:eastAsia="Calibri" w:hAnsi="Cambria Math"/>
              </w:rPr>
              <m:t>P</m:t>
            </m:r>
          </m:e>
          <m:sub>
            <m:r>
              <w:rPr>
                <w:rFonts w:ascii="Cambria Math" w:eastAsia="Calibri" w:hAnsi="Cambria Math"/>
              </w:rPr>
              <m:t>real</m:t>
            </m:r>
          </m:sub>
        </m:sSub>
      </m:oMath>
      <w:r w:rsidRPr="00F22BED">
        <w:t xml:space="preserve"> is the power </w:t>
      </w:r>
      <w:r w:rsidR="00A70C59" w:rsidRPr="00F22BED">
        <w:t>consumed</w:t>
      </w:r>
      <w:r w:rsidR="00520E72" w:rsidRPr="00F22BED">
        <w:t xml:space="preserve"> in</w:t>
      </w:r>
      <w:r w:rsidRPr="00F22BED">
        <w:t xml:space="preserve"> </w:t>
      </w:r>
      <w:r w:rsidR="00520E72" w:rsidRPr="00F22BED">
        <w:t>the resistive</w:t>
      </w:r>
      <w:r w:rsidRPr="00F22BED">
        <w:t xml:space="preserve"> element.</w:t>
      </w:r>
      <w:r w:rsidR="006B2D22">
        <w:t xml:space="preserve"> </w:t>
      </w:r>
      <w:r w:rsidRPr="00F22BED">
        <w:t>We have assumed a purely resistive</w:t>
      </w:r>
      <w:r w:rsidR="00040526" w:rsidRPr="00F22BED">
        <w:t xml:space="preserve"> electrical</w:t>
      </w:r>
      <w:r w:rsidRPr="00F22BED">
        <w:t xml:space="preserve"> load thus </w:t>
      </w:r>
      <m:oMath>
        <m:sSub>
          <m:sSubPr>
            <m:ctrlPr>
              <w:rPr>
                <w:rFonts w:ascii="Cambria Math" w:eastAsia="Calibri" w:hAnsi="Cambria Math"/>
                <w:i/>
              </w:rPr>
            </m:ctrlPr>
          </m:sSubPr>
          <m:e>
            <m:r>
              <w:rPr>
                <w:rFonts w:ascii="Cambria Math" w:hAnsi="Cambria Math"/>
              </w:rPr>
              <m:t>P</m:t>
            </m:r>
            <m:ctrlPr>
              <w:rPr>
                <w:rFonts w:ascii="Cambria Math" w:hAnsi="Cambria Math"/>
                <w:i/>
              </w:rPr>
            </m:ctrlPr>
          </m:e>
          <m:sub>
            <m:r>
              <w:rPr>
                <w:rFonts w:ascii="Cambria Math" w:eastAsia="Calibri" w:hAnsi="Cambria Math"/>
              </w:rPr>
              <m:t>reactive</m:t>
            </m:r>
          </m:sub>
        </m:sSub>
      </m:oMath>
      <w:r w:rsidRPr="00F22BED">
        <w:t xml:space="preserve"> can be assumed to be negligible as compared to </w:t>
      </w:r>
      <m:oMath>
        <m:sSub>
          <m:sSubPr>
            <m:ctrlPr>
              <w:rPr>
                <w:rFonts w:ascii="Cambria Math" w:eastAsia="Calibri" w:hAnsi="Cambria Math"/>
                <w:i/>
              </w:rPr>
            </m:ctrlPr>
          </m:sSubPr>
          <m:e>
            <m:r>
              <w:rPr>
                <w:rFonts w:ascii="Cambria Math" w:eastAsia="Calibri" w:hAnsi="Cambria Math"/>
              </w:rPr>
              <m:t>P</m:t>
            </m:r>
          </m:e>
          <m:sub>
            <m:r>
              <w:rPr>
                <w:rFonts w:ascii="Cambria Math" w:eastAsia="Calibri" w:hAnsi="Cambria Math"/>
              </w:rPr>
              <m:t>real</m:t>
            </m:r>
          </m:sub>
        </m:sSub>
      </m:oMath>
      <w:r w:rsidR="0015749E">
        <w:t>.</w:t>
      </w:r>
      <w:r w:rsidRPr="00F22BED">
        <w:t xml:space="preserve">The </w:t>
      </w:r>
      <w:r w:rsidR="002B0B28" w:rsidRPr="00F22BED">
        <w:t>converted</w:t>
      </w:r>
      <w:r w:rsidRPr="00F22BED">
        <w:t xml:space="preserve"> power </w:t>
      </w:r>
      <m:oMath>
        <m:sSub>
          <m:sSubPr>
            <m:ctrlPr>
              <w:rPr>
                <w:rFonts w:ascii="Cambria Math" w:hAnsi="Cambria Math"/>
                <w:i/>
              </w:rPr>
            </m:ctrlPr>
          </m:sSubPr>
          <m:e>
            <m:r>
              <w:rPr>
                <w:rFonts w:ascii="Cambria Math" w:hAnsi="Cambria Math"/>
              </w:rPr>
              <m:t>P</m:t>
            </m:r>
          </m:e>
          <m:sub>
            <m:r>
              <w:rPr>
                <w:rFonts w:ascii="Cambria Math" w:hAnsi="Cambria Math"/>
              </w:rPr>
              <m:t>conv</m:t>
            </m:r>
          </m:sub>
        </m:sSub>
      </m:oMath>
      <w:r w:rsidRPr="00F22BED">
        <w:t xml:space="preserve"> can be further defined as follows</w:t>
      </w:r>
    </w:p>
    <w:tbl>
      <w:tblPr>
        <w:tblStyle w:val="TableGrid"/>
        <w:tblW w:w="0" w:type="auto"/>
        <w:tblInd w:w="102" w:type="dxa"/>
        <w:tblLook w:val="04A0" w:firstRow="1" w:lastRow="0" w:firstColumn="1" w:lastColumn="0" w:noHBand="0" w:noVBand="1"/>
      </w:tblPr>
      <w:tblGrid>
        <w:gridCol w:w="8346"/>
        <w:gridCol w:w="907"/>
      </w:tblGrid>
      <w:tr w:rsidR="005425B4" w:rsidRPr="00F22BED" w14:paraId="12A3D2CD" w14:textId="77777777" w:rsidTr="00565649">
        <w:tc>
          <w:tcPr>
            <w:tcW w:w="8346" w:type="dxa"/>
            <w:hideMark/>
          </w:tcPr>
          <w:p w14:paraId="5A575FDB" w14:textId="0FED66D5" w:rsidR="005425B4" w:rsidRPr="00F22BED" w:rsidRDefault="00F51420" w:rsidP="00104440">
            <w:pPr>
              <w:rPr>
                <w:rFonts w:eastAsia="Calibri"/>
              </w:rPr>
            </w:pPr>
            <m:oMathPara>
              <m:oMath>
                <m:sSub>
                  <m:sSubPr>
                    <m:ctrlPr>
                      <w:rPr>
                        <w:rFonts w:ascii="Cambria Math" w:hAnsi="Cambria Math"/>
                      </w:rPr>
                    </m:ctrlPr>
                  </m:sSubPr>
                  <m:e>
                    <m:r>
                      <w:rPr>
                        <w:rFonts w:ascii="Cambria Math" w:hAnsi="Cambria Math"/>
                      </w:rPr>
                      <m:t>P</m:t>
                    </m:r>
                  </m:e>
                  <m:sub>
                    <m:r>
                      <w:rPr>
                        <w:rFonts w:ascii="Cambria Math" w:hAnsi="Cambria Math"/>
                      </w:rPr>
                      <m:t>conv</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v</m:t>
                </m:r>
              </m:oMath>
            </m:oMathPara>
          </w:p>
        </w:tc>
        <w:tc>
          <w:tcPr>
            <w:tcW w:w="907" w:type="dxa"/>
            <w:hideMark/>
          </w:tcPr>
          <w:p w14:paraId="65052D32" w14:textId="00862EC7" w:rsidR="005425B4" w:rsidRPr="00F22BED" w:rsidRDefault="005425B4" w:rsidP="00104440">
            <w:r w:rsidRPr="00F22BED">
              <w:t>(3.9)</w:t>
            </w:r>
          </w:p>
        </w:tc>
      </w:tr>
    </w:tbl>
    <w:p w14:paraId="31DAAAB6" w14:textId="4CF09F60" w:rsidR="005425B4" w:rsidRPr="00F22BED" w:rsidRDefault="005425B4" w:rsidP="00104440">
      <w:r w:rsidRPr="00F22BED">
        <w:t xml:space="preserve">where </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0015749E">
        <w:t xml:space="preserve"> </w:t>
      </w:r>
      <w:r w:rsidRPr="00F22BED">
        <w:t xml:space="preserve">is the magnetic force and </w:t>
      </w:r>
      <m:oMath>
        <m:r>
          <w:rPr>
            <w:rFonts w:ascii="Cambria Math" w:hAnsi="Cambria Math"/>
          </w:rPr>
          <m:t>v</m:t>
        </m:r>
      </m:oMath>
      <w:r w:rsidRPr="00F22BED">
        <w:t xml:space="preserve"> is the piston </w:t>
      </w:r>
      <w:proofErr w:type="gramStart"/>
      <w:r w:rsidRPr="00F22BED">
        <w:t>velocity.</w:t>
      </w:r>
      <w:proofErr w:type="gramEnd"/>
      <w:r w:rsidRPr="00F22BED">
        <w:t xml:space="preserve"> From</w:t>
      </w:r>
      <w:r w:rsidR="00E21EA0" w:rsidRPr="00F22BED">
        <w:t xml:space="preserve"> equation</w:t>
      </w:r>
      <w:r w:rsidRPr="00F22BED">
        <w:t xml:space="preserve"> (3.</w:t>
      </w:r>
      <w:r w:rsidR="00E21EA0" w:rsidRPr="00F22BED">
        <w:t>9</w:t>
      </w:r>
      <w:r w:rsidRPr="00F22BED">
        <w:t>) and</w:t>
      </w:r>
      <w:r w:rsidR="00E21EA0" w:rsidRPr="00F22BED">
        <w:t xml:space="preserve"> equation</w:t>
      </w:r>
      <w:r w:rsidRPr="00F22BED">
        <w:t xml:space="preserve"> (2.3.1) we can write</w:t>
      </w:r>
    </w:p>
    <w:tbl>
      <w:tblPr>
        <w:tblStyle w:val="TableGrid"/>
        <w:tblW w:w="0" w:type="auto"/>
        <w:tblInd w:w="102" w:type="dxa"/>
        <w:tblLook w:val="04A0" w:firstRow="1" w:lastRow="0" w:firstColumn="1" w:lastColumn="0" w:noHBand="0" w:noVBand="1"/>
      </w:tblPr>
      <w:tblGrid>
        <w:gridCol w:w="8346"/>
        <w:gridCol w:w="907"/>
      </w:tblGrid>
      <w:tr w:rsidR="005425B4" w:rsidRPr="00F22BED" w14:paraId="1A2AA2EF" w14:textId="77777777" w:rsidTr="00565649">
        <w:tc>
          <w:tcPr>
            <w:tcW w:w="8346" w:type="dxa"/>
            <w:hideMark/>
          </w:tcPr>
          <w:p w14:paraId="2CD3D059" w14:textId="218EA31E" w:rsidR="005425B4" w:rsidRPr="00F22BED" w:rsidRDefault="00F51420" w:rsidP="00104440">
            <w:pPr>
              <w:rPr>
                <w:rFonts w:eastAsia="Calibri"/>
              </w:rPr>
            </w:pPr>
            <m:oMathPara>
              <m:oMath>
                <m:sSub>
                  <m:sSubPr>
                    <m:ctrlPr>
                      <w:rPr>
                        <w:rFonts w:ascii="Cambria Math" w:hAnsi="Cambria Math"/>
                      </w:rPr>
                    </m:ctrlPr>
                  </m:sSubPr>
                  <m:e>
                    <m:r>
                      <w:rPr>
                        <w:rFonts w:ascii="Cambria Math" w:hAnsi="Cambria Math"/>
                      </w:rPr>
                      <m:t>P</m:t>
                    </m:r>
                  </m:e>
                  <m:sub>
                    <m:r>
                      <w:rPr>
                        <w:rFonts w:ascii="Cambria Math" w:hAnsi="Cambria Math"/>
                      </w:rPr>
                      <m:t>conv</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Iv</m:t>
                </m:r>
              </m:oMath>
            </m:oMathPara>
          </w:p>
        </w:tc>
        <w:tc>
          <w:tcPr>
            <w:tcW w:w="907" w:type="dxa"/>
            <w:hideMark/>
          </w:tcPr>
          <w:p w14:paraId="54ECC411" w14:textId="08BA018E" w:rsidR="005425B4" w:rsidRPr="00F22BED" w:rsidRDefault="005425B4" w:rsidP="00104440">
            <w:r w:rsidRPr="00F22BED">
              <w:t>(3.10)</w:t>
            </w:r>
          </w:p>
        </w:tc>
      </w:tr>
    </w:tbl>
    <w:p w14:paraId="70B96DBC" w14:textId="431B2E09" w:rsidR="005425B4" w:rsidRPr="00F22BED" w:rsidRDefault="005425B4" w:rsidP="00104440">
      <w:r w:rsidRPr="00F22BED">
        <w:t xml:space="preserve">Where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rsidRPr="00F22BED">
        <w:t xml:space="preserve"> is the thrust constant of the </w:t>
      </w:r>
      <w:r w:rsidR="00226963" w:rsidRPr="00F22BED">
        <w:t>L</w:t>
      </w:r>
      <w:r w:rsidRPr="00F22BED">
        <w:t xml:space="preserve">inear Electric </w:t>
      </w:r>
      <w:r w:rsidR="00226963" w:rsidRPr="00F22BED">
        <w:t>M</w:t>
      </w:r>
      <w:r w:rsidRPr="00F22BED">
        <w:t xml:space="preserve">achine and </w:t>
      </w:r>
      <m:oMath>
        <m:r>
          <w:rPr>
            <w:rFonts w:ascii="Cambria Math" w:hAnsi="Cambria Math"/>
          </w:rPr>
          <m:t>I</m:t>
        </m:r>
      </m:oMath>
      <w:r w:rsidRPr="00F22BED">
        <w:t xml:space="preserve"> is the current in the </w:t>
      </w:r>
      <w:proofErr w:type="gramStart"/>
      <w:r w:rsidRPr="00F22BED">
        <w:t>winding</w:t>
      </w:r>
      <w:proofErr w:type="gramEnd"/>
    </w:p>
    <w:p w14:paraId="14B3A702" w14:textId="04C1F999" w:rsidR="005425B4" w:rsidRPr="00F22BED" w:rsidRDefault="005425B4" w:rsidP="00104440">
      <w:r w:rsidRPr="00F22BED">
        <w:t xml:space="preserve">Assuming a </w:t>
      </w:r>
      <w:r w:rsidR="00996906" w:rsidRPr="00F22BED">
        <w:t>t</w:t>
      </w:r>
      <w:r w:rsidRPr="00F22BED">
        <w:t xml:space="preserve">otal resistance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F22BED">
        <w:t xml:space="preserve"> equation (3.3) can be further simplified as</w:t>
      </w:r>
    </w:p>
    <w:tbl>
      <w:tblPr>
        <w:tblStyle w:val="TableGrid"/>
        <w:tblW w:w="0" w:type="auto"/>
        <w:tblInd w:w="102" w:type="dxa"/>
        <w:tblLook w:val="04A0" w:firstRow="1" w:lastRow="0" w:firstColumn="1" w:lastColumn="0" w:noHBand="0" w:noVBand="1"/>
      </w:tblPr>
      <w:tblGrid>
        <w:gridCol w:w="8346"/>
        <w:gridCol w:w="907"/>
      </w:tblGrid>
      <w:tr w:rsidR="005425B4" w:rsidRPr="00F22BED" w14:paraId="3A289493" w14:textId="77777777" w:rsidTr="00565649">
        <w:tc>
          <w:tcPr>
            <w:tcW w:w="8346" w:type="dxa"/>
            <w:hideMark/>
          </w:tcPr>
          <w:p w14:paraId="4B1AA5CF" w14:textId="20910C65" w:rsidR="005425B4" w:rsidRPr="00F22BED" w:rsidRDefault="00F51420" w:rsidP="00104440">
            <w:pPr>
              <w:rPr>
                <w:rFonts w:eastAsia="Calibri"/>
              </w:rPr>
            </w:pPr>
            <m:oMathPara>
              <m:oMath>
                <m:sSub>
                  <m:sSubPr>
                    <m:ctrlPr>
                      <w:rPr>
                        <w:rFonts w:ascii="Cambria Math" w:hAnsi="Cambria Math"/>
                      </w:rPr>
                    </m:ctrlPr>
                  </m:sSubPr>
                  <m:e>
                    <m:r>
                      <w:rPr>
                        <w:rFonts w:ascii="Cambria Math" w:hAnsi="Cambria Math"/>
                      </w:rPr>
                      <m:t>P</m:t>
                    </m:r>
                  </m:e>
                  <m:sub>
                    <m:r>
                      <w:rPr>
                        <w:rFonts w:ascii="Cambria Math" w:hAnsi="Cambria Math"/>
                      </w:rPr>
                      <m:t>conv</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E</m:t>
                        </m:r>
                      </m:e>
                      <m:sub>
                        <m:r>
                          <w:rPr>
                            <w:rFonts w:ascii="Cambria Math" w:hAnsi="Cambria Math"/>
                          </w:rPr>
                          <m:t>ind</m:t>
                        </m:r>
                      </m:sub>
                    </m:sSub>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T</m:t>
                        </m:r>
                      </m:sub>
                    </m:sSub>
                  </m:den>
                </m:f>
              </m:oMath>
            </m:oMathPara>
          </w:p>
        </w:tc>
        <w:tc>
          <w:tcPr>
            <w:tcW w:w="907" w:type="dxa"/>
            <w:hideMark/>
          </w:tcPr>
          <w:p w14:paraId="5857C4DF" w14:textId="4FB0AED3" w:rsidR="005425B4" w:rsidRPr="00F22BED" w:rsidRDefault="005425B4" w:rsidP="00104440">
            <w:r w:rsidRPr="00F22BED">
              <w:t>(3.11)</w:t>
            </w:r>
          </w:p>
        </w:tc>
      </w:tr>
    </w:tbl>
    <w:p w14:paraId="70AA6127" w14:textId="26F950FC" w:rsidR="00A438A1" w:rsidRDefault="00A438A1" w:rsidP="00104440">
      <w:r>
        <w:t xml:space="preserve">The resistance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can be further bifurcated as shown in equation (3.12)</w:t>
      </w:r>
    </w:p>
    <w:tbl>
      <w:tblPr>
        <w:tblStyle w:val="TableGrid"/>
        <w:tblW w:w="0" w:type="auto"/>
        <w:tblInd w:w="102" w:type="dxa"/>
        <w:tblLook w:val="04A0" w:firstRow="1" w:lastRow="0" w:firstColumn="1" w:lastColumn="0" w:noHBand="0" w:noVBand="1"/>
      </w:tblPr>
      <w:tblGrid>
        <w:gridCol w:w="8346"/>
        <w:gridCol w:w="907"/>
      </w:tblGrid>
      <w:tr w:rsidR="00A438A1" w:rsidRPr="00F22BED" w14:paraId="35641B0B" w14:textId="77777777" w:rsidTr="00251A3C">
        <w:tc>
          <w:tcPr>
            <w:tcW w:w="8346" w:type="dxa"/>
            <w:hideMark/>
          </w:tcPr>
          <w:p w14:paraId="731DD7B3" w14:textId="799AB49C" w:rsidR="00A438A1" w:rsidRPr="00F22BED" w:rsidRDefault="00F51420" w:rsidP="00251A3C">
            <w:pPr>
              <w:rPr>
                <w:rFonts w:eastAsia="Calibri"/>
              </w:rPr>
            </w:pPr>
            <m:oMathPara>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T</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A</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L</m:t>
                    </m:r>
                  </m:sub>
                </m:sSub>
              </m:oMath>
            </m:oMathPara>
          </w:p>
        </w:tc>
        <w:tc>
          <w:tcPr>
            <w:tcW w:w="907" w:type="dxa"/>
            <w:hideMark/>
          </w:tcPr>
          <w:p w14:paraId="5AE8F0A0" w14:textId="15645776" w:rsidR="00A438A1" w:rsidRPr="00F22BED" w:rsidRDefault="00A438A1" w:rsidP="00251A3C">
            <w:r w:rsidRPr="00F22BED">
              <w:t>(3.1</w:t>
            </w:r>
            <w:r>
              <w:t>2</w:t>
            </w:r>
            <w:r w:rsidRPr="00F22BED">
              <w:t>)</w:t>
            </w:r>
          </w:p>
        </w:tc>
      </w:tr>
    </w:tbl>
    <w:p w14:paraId="14C2D8B8" w14:textId="5C448437" w:rsidR="00A438A1" w:rsidRPr="00A438A1" w:rsidRDefault="00A438A1" w:rsidP="00104440">
      <w:pPr>
        <w:rPr>
          <w:vertAlign w:val="subscript"/>
        </w:rPr>
      </w:pPr>
      <w:r>
        <w:t xml:space="preserve">where, </w:t>
      </w: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A</m:t>
            </m:r>
          </m:sub>
        </m:sSub>
      </m:oMath>
      <w:r>
        <w:t xml:space="preserve"> is the resistance of the armature coil and</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L</m:t>
            </m:r>
          </m:sub>
        </m:sSub>
      </m:oMath>
      <w:r>
        <w:t xml:space="preserve"> is the</w:t>
      </w:r>
      <w:r w:rsidR="006B349E">
        <w:t xml:space="preserve"> electric </w:t>
      </w:r>
      <w:r>
        <w:t>load resistance.</w:t>
      </w:r>
    </w:p>
    <w:p w14:paraId="41D8A504" w14:textId="0AFC868F" w:rsidR="005425B4" w:rsidRPr="00F22BED" w:rsidRDefault="005425B4" w:rsidP="00104440">
      <w:r w:rsidRPr="00F22BED">
        <w:t>From</w:t>
      </w:r>
      <w:r w:rsidR="00E21EA0" w:rsidRPr="00F22BED">
        <w:t xml:space="preserve"> equation</w:t>
      </w:r>
      <w:r w:rsidRPr="00F22BED">
        <w:t xml:space="preserve"> (3.</w:t>
      </w:r>
      <w:r w:rsidR="00E21EA0" w:rsidRPr="00F22BED">
        <w:t>11</w:t>
      </w:r>
      <w:r w:rsidRPr="00F22BED">
        <w:t>) and</w:t>
      </w:r>
      <w:r w:rsidR="00E21EA0" w:rsidRPr="00F22BED">
        <w:t xml:space="preserve"> equation</w:t>
      </w:r>
      <w:r w:rsidRPr="00F22BED">
        <w:t xml:space="preserve"> (2.3.2) we have our final equation as</w:t>
      </w:r>
    </w:p>
    <w:tbl>
      <w:tblPr>
        <w:tblStyle w:val="TableGrid"/>
        <w:tblW w:w="0" w:type="auto"/>
        <w:tblInd w:w="102" w:type="dxa"/>
        <w:tblLook w:val="04A0" w:firstRow="1" w:lastRow="0" w:firstColumn="1" w:lastColumn="0" w:noHBand="0" w:noVBand="1"/>
      </w:tblPr>
      <w:tblGrid>
        <w:gridCol w:w="8346"/>
        <w:gridCol w:w="907"/>
      </w:tblGrid>
      <w:tr w:rsidR="005425B4" w:rsidRPr="00F22BED" w14:paraId="70B5F533" w14:textId="77777777" w:rsidTr="00565649">
        <w:tc>
          <w:tcPr>
            <w:tcW w:w="8346" w:type="dxa"/>
            <w:hideMark/>
          </w:tcPr>
          <w:p w14:paraId="2F3F6D96" w14:textId="77953FCD" w:rsidR="005425B4" w:rsidRPr="00F22BED" w:rsidRDefault="00F51420" w:rsidP="00104440">
            <w:pPr>
              <w:rPr>
                <w:rFonts w:eastAsia="Calibri"/>
              </w:rPr>
            </w:pPr>
            <m:oMathPara>
              <m:oMath>
                <m:sSub>
                  <m:sSubPr>
                    <m:ctrlPr>
                      <w:rPr>
                        <w:rFonts w:ascii="Cambria Math" w:hAnsi="Cambria Math"/>
                      </w:rPr>
                    </m:ctrlPr>
                  </m:sSubPr>
                  <m:e>
                    <m:r>
                      <w:rPr>
                        <w:rFonts w:ascii="Cambria Math" w:hAnsi="Cambria Math"/>
                      </w:rPr>
                      <m:t>P</m:t>
                    </m:r>
                  </m:e>
                  <m:sub>
                    <m:r>
                      <w:rPr>
                        <w:rFonts w:ascii="Cambria Math" w:hAnsi="Cambria Math"/>
                      </w:rPr>
                      <m:t>conv</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ind</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R</m:t>
                        </m:r>
                      </m:e>
                      <m:sub>
                        <m:r>
                          <w:rPr>
                            <w:rFonts w:ascii="Cambria Math" w:hAnsi="Cambria Math"/>
                          </w:rPr>
                          <m:t>T</m:t>
                        </m:r>
                      </m:sub>
                    </m:sSub>
                  </m:den>
                </m:f>
              </m:oMath>
            </m:oMathPara>
          </w:p>
        </w:tc>
        <w:tc>
          <w:tcPr>
            <w:tcW w:w="907" w:type="dxa"/>
            <w:hideMark/>
          </w:tcPr>
          <w:p w14:paraId="2F5BD2E2" w14:textId="40039288" w:rsidR="005425B4" w:rsidRPr="00F22BED" w:rsidRDefault="005425B4" w:rsidP="00104440">
            <w:r w:rsidRPr="00F22BED">
              <w:t>(3.1</w:t>
            </w:r>
            <w:r w:rsidR="00A438A1">
              <w:t>3</w:t>
            </w:r>
            <w:r w:rsidRPr="00F22BED">
              <w:t>)</w:t>
            </w:r>
          </w:p>
        </w:tc>
      </w:tr>
    </w:tbl>
    <w:p w14:paraId="0F8CA236" w14:textId="0B26F7BD" w:rsidR="005425B4" w:rsidRPr="00F22BED" w:rsidRDefault="005425B4" w:rsidP="00104440">
      <w:r w:rsidRPr="00F22BED">
        <w:t xml:space="preserve">The </w:t>
      </w:r>
      <w:r w:rsidR="001A6478" w:rsidRPr="00F22BED">
        <w:t>converted</w:t>
      </w:r>
      <w:r w:rsidRPr="00F22BED">
        <w:t xml:space="preserve"> power can </w:t>
      </w:r>
      <w:r w:rsidR="00E234A6" w:rsidRPr="00F22BED">
        <w:t>b</w:t>
      </w:r>
      <w:r w:rsidRPr="00F22BED">
        <w:t xml:space="preserve">e further bifurcated into load power which </w:t>
      </w:r>
      <w:r w:rsidR="00E234A6" w:rsidRPr="00F22BED">
        <w:t xml:space="preserve">is </w:t>
      </w:r>
      <w:r w:rsidRPr="00F22BED">
        <w:t>extracted as useful power and power loss that occurs in armature coil. Thus, we get the following equation</w:t>
      </w:r>
    </w:p>
    <w:tbl>
      <w:tblPr>
        <w:tblStyle w:val="TableGrid"/>
        <w:tblW w:w="0" w:type="auto"/>
        <w:tblInd w:w="102" w:type="dxa"/>
        <w:tblLook w:val="04A0" w:firstRow="1" w:lastRow="0" w:firstColumn="1" w:lastColumn="0" w:noHBand="0" w:noVBand="1"/>
      </w:tblPr>
      <w:tblGrid>
        <w:gridCol w:w="8346"/>
        <w:gridCol w:w="907"/>
      </w:tblGrid>
      <w:tr w:rsidR="005425B4" w:rsidRPr="00F22BED" w14:paraId="4784D6B9" w14:textId="77777777" w:rsidTr="00565649">
        <w:tc>
          <w:tcPr>
            <w:tcW w:w="8346" w:type="dxa"/>
            <w:hideMark/>
          </w:tcPr>
          <w:p w14:paraId="2137AEB0" w14:textId="618AADF5" w:rsidR="005425B4" w:rsidRPr="00F22BED" w:rsidRDefault="00F51420" w:rsidP="00104440">
            <w:pPr>
              <w:rPr>
                <w:rFonts w:eastAsia="Calibri"/>
              </w:rPr>
            </w:pPr>
            <m:oMathPara>
              <m:oMath>
                <m:sSub>
                  <m:sSubPr>
                    <m:ctrlPr>
                      <w:rPr>
                        <w:rFonts w:ascii="Cambria Math" w:hAnsi="Cambria Math"/>
                      </w:rPr>
                    </m:ctrlPr>
                  </m:sSubPr>
                  <m:e>
                    <m:r>
                      <w:rPr>
                        <w:rFonts w:ascii="Cambria Math" w:hAnsi="Cambria Math"/>
                      </w:rPr>
                      <m:t>P</m:t>
                    </m:r>
                  </m:e>
                  <m:sub>
                    <m:r>
                      <w:rPr>
                        <w:rFonts w:ascii="Cambria Math" w:hAnsi="Cambria Math"/>
                      </w:rPr>
                      <m:t>conv</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load</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aloss</m:t>
                    </m:r>
                  </m:sub>
                </m:sSub>
              </m:oMath>
            </m:oMathPara>
          </w:p>
        </w:tc>
        <w:tc>
          <w:tcPr>
            <w:tcW w:w="907" w:type="dxa"/>
            <w:hideMark/>
          </w:tcPr>
          <w:p w14:paraId="70354AD6" w14:textId="35DED1F3" w:rsidR="005425B4" w:rsidRPr="00F22BED" w:rsidRDefault="005425B4" w:rsidP="00104440">
            <w:r w:rsidRPr="00F22BED">
              <w:t>(3.1</w:t>
            </w:r>
            <w:r w:rsidR="00A438A1">
              <w:t>4</w:t>
            </w:r>
            <w:r w:rsidRPr="00F22BED">
              <w:t>)</w:t>
            </w:r>
          </w:p>
        </w:tc>
      </w:tr>
    </w:tbl>
    <w:p w14:paraId="4E2E4F19" w14:textId="66070168" w:rsidR="005425B4" w:rsidRPr="00F22BED" w:rsidRDefault="005425B4" w:rsidP="00104440">
      <w:r w:rsidRPr="00F22BED">
        <w:t xml:space="preserve">where, </w:t>
      </w:r>
      <m:oMath>
        <m:sSub>
          <m:sSubPr>
            <m:ctrlPr>
              <w:rPr>
                <w:rFonts w:ascii="Cambria Math" w:hAnsi="Cambria Math"/>
                <w:i/>
              </w:rPr>
            </m:ctrlPr>
          </m:sSubPr>
          <m:e>
            <m:r>
              <w:rPr>
                <w:rFonts w:ascii="Cambria Math" w:hAnsi="Cambria Math"/>
              </w:rPr>
              <m:t>P</m:t>
            </m:r>
          </m:e>
          <m:sub>
            <m:r>
              <w:rPr>
                <w:rFonts w:ascii="Cambria Math" w:hAnsi="Cambria Math"/>
              </w:rPr>
              <m:t>load</m:t>
            </m:r>
          </m:sub>
        </m:sSub>
      </m:oMath>
      <w:r w:rsidR="001A6478" w:rsidRPr="00F22BED">
        <w:t xml:space="preserve"> i</w:t>
      </w:r>
      <w:proofErr w:type="spellStart"/>
      <w:r w:rsidRPr="00F22BED">
        <w:t>s</w:t>
      </w:r>
      <w:proofErr w:type="spellEnd"/>
      <w:r w:rsidRPr="00F22BED">
        <w:t xml:space="preserve"> the useful power </w:t>
      </w:r>
      <w:r w:rsidR="0071649E">
        <w:t>consumed by the</w:t>
      </w:r>
      <w:r w:rsidRPr="00F22BED">
        <w:t xml:space="preserve"> load and </w:t>
      </w:r>
      <m:oMath>
        <m:sSub>
          <m:sSubPr>
            <m:ctrlPr>
              <w:rPr>
                <w:rFonts w:ascii="Cambria Math" w:hAnsi="Cambria Math"/>
                <w:i/>
              </w:rPr>
            </m:ctrlPr>
          </m:sSubPr>
          <m:e>
            <m:r>
              <w:rPr>
                <w:rFonts w:ascii="Cambria Math" w:hAnsi="Cambria Math"/>
              </w:rPr>
              <m:t>P</m:t>
            </m:r>
          </m:e>
          <m:sub>
            <m:r>
              <w:rPr>
                <w:rFonts w:ascii="Cambria Math" w:hAnsi="Cambria Math"/>
              </w:rPr>
              <m:t>aloss</m:t>
            </m:r>
          </m:sub>
        </m:sSub>
      </m:oMath>
      <w:r w:rsidRPr="00F22BED">
        <w:t xml:space="preserve"> is the power loss in the armature</w:t>
      </w:r>
      <w:r w:rsidR="0071649E">
        <w:t xml:space="preserve"> coil</w:t>
      </w:r>
      <w:r w:rsidRPr="00F22BED">
        <w:t>.</w:t>
      </w:r>
    </w:p>
    <w:p w14:paraId="619D4E64" w14:textId="07BE91B8" w:rsidR="005425B4" w:rsidRPr="00F22BED" w:rsidRDefault="005425B4" w:rsidP="00104440">
      <w:r w:rsidRPr="00F22BED">
        <w:t xml:space="preserve">A simple voltage divider law can be applied to calculate </w:t>
      </w:r>
      <m:oMath>
        <m:sSub>
          <m:sSubPr>
            <m:ctrlPr>
              <w:rPr>
                <w:rFonts w:ascii="Cambria Math" w:hAnsi="Cambria Math"/>
                <w:i/>
              </w:rPr>
            </m:ctrlPr>
          </m:sSubPr>
          <m:e>
            <m:r>
              <w:rPr>
                <w:rFonts w:ascii="Cambria Math" w:hAnsi="Cambria Math"/>
              </w:rPr>
              <m:t>P</m:t>
            </m:r>
          </m:e>
          <m:sub>
            <m:r>
              <w:rPr>
                <w:rFonts w:ascii="Cambria Math" w:hAnsi="Cambria Math"/>
              </w:rPr>
              <m:t>load</m:t>
            </m:r>
          </m:sub>
        </m:sSub>
      </m:oMath>
      <w:r w:rsidRPr="00F22BED">
        <w:t xml:space="preserve"> and </w:t>
      </w:r>
      <m:oMath>
        <m:sSub>
          <m:sSubPr>
            <m:ctrlPr>
              <w:rPr>
                <w:rFonts w:ascii="Cambria Math" w:hAnsi="Cambria Math"/>
                <w:i/>
              </w:rPr>
            </m:ctrlPr>
          </m:sSubPr>
          <m:e>
            <m:r>
              <w:rPr>
                <w:rFonts w:ascii="Cambria Math" w:hAnsi="Cambria Math"/>
              </w:rPr>
              <m:t>P</m:t>
            </m:r>
          </m:e>
          <m:sub>
            <m:r>
              <w:rPr>
                <w:rFonts w:ascii="Cambria Math" w:hAnsi="Cambria Math"/>
              </w:rPr>
              <m:t>aloss</m:t>
            </m:r>
          </m:sub>
        </m:sSub>
      </m:oMath>
      <w:r w:rsidRPr="00F22BED">
        <w:t xml:space="preserve"> as shown in analysis that follows</w:t>
      </w:r>
    </w:p>
    <w:tbl>
      <w:tblPr>
        <w:tblStyle w:val="TableGrid"/>
        <w:tblW w:w="0" w:type="auto"/>
        <w:tblInd w:w="102" w:type="dxa"/>
        <w:tblLook w:val="04A0" w:firstRow="1" w:lastRow="0" w:firstColumn="1" w:lastColumn="0" w:noHBand="0" w:noVBand="1"/>
      </w:tblPr>
      <w:tblGrid>
        <w:gridCol w:w="8346"/>
        <w:gridCol w:w="907"/>
      </w:tblGrid>
      <w:tr w:rsidR="005425B4" w:rsidRPr="00F22BED" w14:paraId="31EA6E0D" w14:textId="77777777" w:rsidTr="00565649">
        <w:tc>
          <w:tcPr>
            <w:tcW w:w="8346" w:type="dxa"/>
            <w:hideMark/>
          </w:tcPr>
          <w:p w14:paraId="6AD54A23" w14:textId="3A05FA71" w:rsidR="005425B4" w:rsidRPr="00F22BED" w:rsidRDefault="00F51420" w:rsidP="00104440">
            <w:pPr>
              <w:rPr>
                <w:rFonts w:eastAsia="Calibri"/>
              </w:rPr>
            </w:pPr>
            <m:oMathPara>
              <m:oMath>
                <m:sSub>
                  <m:sSubPr>
                    <m:ctrlPr>
                      <w:rPr>
                        <w:rFonts w:ascii="Cambria Math" w:hAnsi="Cambria Math"/>
                      </w:rPr>
                    </m:ctrlPr>
                  </m:sSubPr>
                  <m:e>
                    <m:r>
                      <w:rPr>
                        <w:rFonts w:ascii="Cambria Math" w:hAnsi="Cambria Math"/>
                      </w:rPr>
                      <m:t>E</m:t>
                    </m:r>
                  </m:e>
                  <m:sub>
                    <m:r>
                      <w:rPr>
                        <w:rFonts w:ascii="Cambria Math" w:hAnsi="Cambria Math"/>
                      </w:rPr>
                      <m:t>load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ind</m:t>
                        </m:r>
                      </m:sub>
                    </m:sSub>
                    <m:sSub>
                      <m:sSubPr>
                        <m:ctrlPr>
                          <w:rPr>
                            <w:rFonts w:ascii="Cambria Math" w:hAnsi="Cambria Math"/>
                          </w:rPr>
                        </m:ctrlPr>
                      </m:sSubPr>
                      <m:e>
                        <m:r>
                          <w:rPr>
                            <w:rFonts w:ascii="Cambria Math" w:hAnsi="Cambria Math"/>
                          </w:rPr>
                          <m:t>R</m:t>
                        </m:r>
                      </m:e>
                      <m:sub>
                        <m:r>
                          <w:rPr>
                            <w:rFonts w:ascii="Cambria Math" w:hAnsi="Cambria Math"/>
                          </w:rPr>
                          <m:t>L</m:t>
                        </m:r>
                      </m:sub>
                    </m:sSub>
                  </m:num>
                  <m:den>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ind</m:t>
                        </m:r>
                      </m:sub>
                    </m:sSub>
                    <m:sSub>
                      <m:sSubPr>
                        <m:ctrlPr>
                          <w:rPr>
                            <w:rFonts w:ascii="Cambria Math" w:hAnsi="Cambria Math"/>
                          </w:rPr>
                        </m:ctrlPr>
                      </m:sSubPr>
                      <m:e>
                        <m:r>
                          <w:rPr>
                            <w:rFonts w:ascii="Cambria Math" w:hAnsi="Cambria Math"/>
                          </w:rPr>
                          <m:t>R</m:t>
                        </m:r>
                      </m:e>
                      <m:sub>
                        <m:r>
                          <w:rPr>
                            <w:rFonts w:ascii="Cambria Math" w:hAnsi="Cambria Math"/>
                          </w:rPr>
                          <m:t>L</m:t>
                        </m:r>
                      </m:sub>
                    </m:sSub>
                  </m:num>
                  <m:den>
                    <m:sSub>
                      <m:sSubPr>
                        <m:ctrlPr>
                          <w:rPr>
                            <w:rFonts w:ascii="Cambria Math" w:hAnsi="Cambria Math"/>
                          </w:rPr>
                        </m:ctrlPr>
                      </m:sSubPr>
                      <m:e>
                        <m:r>
                          <w:rPr>
                            <w:rFonts w:ascii="Cambria Math" w:hAnsi="Cambria Math"/>
                          </w:rPr>
                          <m:t>R</m:t>
                        </m:r>
                      </m:e>
                      <m:sub>
                        <m:r>
                          <w:rPr>
                            <w:rFonts w:ascii="Cambria Math" w:hAnsi="Cambria Math"/>
                          </w:rPr>
                          <m:t>T</m:t>
                        </m:r>
                      </m:sub>
                    </m:sSub>
                  </m:den>
                </m:f>
              </m:oMath>
            </m:oMathPara>
          </w:p>
        </w:tc>
        <w:tc>
          <w:tcPr>
            <w:tcW w:w="907" w:type="dxa"/>
            <w:hideMark/>
          </w:tcPr>
          <w:p w14:paraId="138A0B91" w14:textId="08A42E2F" w:rsidR="005425B4" w:rsidRPr="00F22BED" w:rsidRDefault="005425B4" w:rsidP="00104440">
            <w:r w:rsidRPr="00F22BED">
              <w:t>(3.1</w:t>
            </w:r>
            <w:r w:rsidR="00A438A1">
              <w:t>5</w:t>
            </w:r>
            <w:r w:rsidRPr="00F22BED">
              <w:t>)</w:t>
            </w:r>
          </w:p>
        </w:tc>
      </w:tr>
    </w:tbl>
    <w:p w14:paraId="098CC14B" w14:textId="417F86ED" w:rsidR="005425B4" w:rsidRPr="00F22BED" w:rsidRDefault="005425B4" w:rsidP="00104440">
      <w:r w:rsidRPr="00F22BED">
        <w:t xml:space="preserve">where </w:t>
      </w:r>
      <m:oMath>
        <m:sSub>
          <m:sSubPr>
            <m:ctrlPr>
              <w:rPr>
                <w:rFonts w:ascii="Cambria Math" w:hAnsi="Cambria Math"/>
                <w:i/>
              </w:rPr>
            </m:ctrlPr>
          </m:sSubPr>
          <m:e>
            <m:r>
              <w:rPr>
                <w:rFonts w:ascii="Cambria Math" w:hAnsi="Cambria Math"/>
              </w:rPr>
              <m:t>E</m:t>
            </m:r>
          </m:e>
          <m:sub>
            <m:r>
              <w:rPr>
                <w:rFonts w:ascii="Cambria Math" w:hAnsi="Cambria Math"/>
              </w:rPr>
              <m:t>load</m:t>
            </m:r>
          </m:sub>
        </m:sSub>
      </m:oMath>
      <w:r w:rsidRPr="00F22BED">
        <w:t xml:space="preserve"> is the voltage across the load </w:t>
      </w:r>
      <m:oMath>
        <m:sSub>
          <m:sSubPr>
            <m:ctrlPr>
              <w:rPr>
                <w:rFonts w:ascii="Cambria Math" w:hAnsi="Cambria Math"/>
                <w:i/>
              </w:rPr>
            </m:ctrlPr>
          </m:sSubPr>
          <m:e>
            <m:r>
              <w:rPr>
                <w:rFonts w:ascii="Cambria Math" w:hAnsi="Cambria Math"/>
              </w:rPr>
              <m:t xml:space="preserve"> R</m:t>
            </m:r>
          </m:e>
          <m:sub>
            <m:r>
              <w:rPr>
                <w:rFonts w:ascii="Cambria Math" w:hAnsi="Cambria Math"/>
              </w:rPr>
              <m:t>L</m:t>
            </m:r>
          </m:sub>
        </m:sSub>
      </m:oMath>
      <w:r w:rsidRPr="00F22BED">
        <w:t xml:space="preserve">  is the load resistance a</w:t>
      </w:r>
      <w:proofErr w:type="spellStart"/>
      <w:r w:rsidRPr="00F22BED">
        <w:t>nd</w:t>
      </w:r>
      <w:proofErr w:type="spellEnd"/>
      <w:r w:rsidRPr="00F22BED">
        <w:t xml:space="preserv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F22BED">
        <w:t xml:space="preserve"> is the armature </w:t>
      </w:r>
      <w:proofErr w:type="gramStart"/>
      <w:r w:rsidRPr="00F22BED">
        <w:t>resistance.</w:t>
      </w:r>
      <w:proofErr w:type="gramEnd"/>
    </w:p>
    <w:p w14:paraId="77E0022E" w14:textId="5743E086" w:rsidR="005425B4" w:rsidRPr="00F22BED" w:rsidRDefault="005425B4" w:rsidP="00104440">
      <w:r w:rsidRPr="00F22BED">
        <w:t>The electrical power in</w:t>
      </w:r>
      <w:r w:rsidR="008C2CFC" w:rsidRPr="00F22BED">
        <w:t xml:space="preserve"> the</w:t>
      </w:r>
      <w:r w:rsidRPr="00F22BED">
        <w:t xml:space="preserve"> load can be written as </w:t>
      </w:r>
    </w:p>
    <w:tbl>
      <w:tblPr>
        <w:tblStyle w:val="TableGrid"/>
        <w:tblW w:w="0" w:type="auto"/>
        <w:tblInd w:w="102" w:type="dxa"/>
        <w:tblLook w:val="04A0" w:firstRow="1" w:lastRow="0" w:firstColumn="1" w:lastColumn="0" w:noHBand="0" w:noVBand="1"/>
      </w:tblPr>
      <w:tblGrid>
        <w:gridCol w:w="8346"/>
        <w:gridCol w:w="907"/>
      </w:tblGrid>
      <w:tr w:rsidR="005425B4" w:rsidRPr="00F22BED" w14:paraId="37D8C8FD" w14:textId="77777777" w:rsidTr="00565649">
        <w:tc>
          <w:tcPr>
            <w:tcW w:w="8346" w:type="dxa"/>
            <w:hideMark/>
          </w:tcPr>
          <w:p w14:paraId="67C097CB" w14:textId="010E2D0F" w:rsidR="005425B4" w:rsidRPr="00F22BED" w:rsidRDefault="00F51420" w:rsidP="00104440">
            <w:pPr>
              <w:rPr>
                <w:rFonts w:eastAsia="Calibri"/>
              </w:rPr>
            </w:pPr>
            <m:oMathPara>
              <m:oMath>
                <m:sSub>
                  <m:sSubPr>
                    <m:ctrlPr>
                      <w:rPr>
                        <w:rFonts w:ascii="Cambria Math" w:hAnsi="Cambria Math"/>
                      </w:rPr>
                    </m:ctrlPr>
                  </m:sSubPr>
                  <m:e>
                    <m:r>
                      <w:rPr>
                        <w:rFonts w:ascii="Cambria Math" w:hAnsi="Cambria Math"/>
                      </w:rPr>
                      <m:t>P</m:t>
                    </m:r>
                  </m:e>
                  <m:sub>
                    <m:r>
                      <w:rPr>
                        <w:rFonts w:ascii="Cambria Math" w:hAnsi="Cambria Math"/>
                      </w:rPr>
                      <m:t>load</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l</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R</m:t>
                        </m:r>
                      </m:e>
                      <m:sub>
                        <m:r>
                          <w:rPr>
                            <w:rFonts w:ascii="Cambria Math" w:hAnsi="Cambria Math"/>
                          </w:rPr>
                          <m:t>L</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ind</m:t>
                        </m:r>
                      </m:sub>
                      <m:sup>
                        <m:r>
                          <m:rPr>
                            <m:sty m:val="p"/>
                          </m:rPr>
                          <w:rPr>
                            <w:rFonts w:ascii="Cambria Math" w:hAnsi="Cambria Math"/>
                          </w:rPr>
                          <m:t>2</m:t>
                        </m:r>
                      </m:sup>
                    </m:sSubSup>
                    <m:sSubSup>
                      <m:sSubSupPr>
                        <m:ctrlPr>
                          <w:rPr>
                            <w:rFonts w:ascii="Cambria Math" w:hAnsi="Cambria Math"/>
                          </w:rPr>
                        </m:ctrlPr>
                      </m:sSubSupPr>
                      <m:e>
                        <m:r>
                          <w:rPr>
                            <w:rFonts w:ascii="Cambria Math" w:hAnsi="Cambria Math"/>
                          </w:rPr>
                          <m:t>R</m:t>
                        </m:r>
                      </m:e>
                      <m:sub>
                        <m:r>
                          <w:rPr>
                            <w:rFonts w:ascii="Cambria Math" w:hAnsi="Cambria Math"/>
                          </w:rPr>
                          <m:t>L</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R</m:t>
                        </m:r>
                      </m:e>
                      <m:sub>
                        <m:r>
                          <w:rPr>
                            <w:rFonts w:ascii="Cambria Math" w:hAnsi="Cambria Math"/>
                          </w:rPr>
                          <m:t>L</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e>
                        </m:d>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ind</m:t>
                        </m:r>
                      </m:sub>
                      <m:sup>
                        <m:r>
                          <m:rPr>
                            <m:sty m:val="p"/>
                          </m:rPr>
                          <w:rPr>
                            <w:rFonts w:ascii="Cambria Math" w:hAnsi="Cambria Math"/>
                          </w:rPr>
                          <m:t>2</m:t>
                        </m:r>
                      </m:sup>
                    </m:sSubSup>
                    <m:sSub>
                      <m:sSubPr>
                        <m:ctrlPr>
                          <w:rPr>
                            <w:rFonts w:ascii="Cambria Math" w:hAnsi="Cambria Math"/>
                          </w:rPr>
                        </m:ctrlPr>
                      </m:sSubPr>
                      <m:e>
                        <m:r>
                          <w:rPr>
                            <w:rFonts w:ascii="Cambria Math" w:hAnsi="Cambria Math"/>
                          </w:rPr>
                          <m:t>R</m:t>
                        </m:r>
                      </m:e>
                      <m:sub>
                        <m:r>
                          <w:rPr>
                            <w:rFonts w:ascii="Cambria Math" w:hAnsi="Cambria Math"/>
                          </w:rPr>
                          <m:t>L</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T</m:t>
                                </m:r>
                              </m:sub>
                            </m:sSub>
                          </m:e>
                        </m:d>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conv</m:t>
                        </m:r>
                      </m:sub>
                    </m:sSub>
                    <m:sSub>
                      <m:sSubPr>
                        <m:ctrlPr>
                          <w:rPr>
                            <w:rFonts w:ascii="Cambria Math" w:hAnsi="Cambria Math"/>
                          </w:rPr>
                        </m:ctrlPr>
                      </m:sSubPr>
                      <m:e>
                        <m:r>
                          <w:rPr>
                            <w:rFonts w:ascii="Cambria Math" w:hAnsi="Cambria Math"/>
                          </w:rPr>
                          <m:t>R</m:t>
                        </m:r>
                      </m:e>
                      <m:sub>
                        <m:r>
                          <w:rPr>
                            <w:rFonts w:ascii="Cambria Math" w:hAnsi="Cambria Math"/>
                          </w:rPr>
                          <m:t>L</m:t>
                        </m:r>
                      </m:sub>
                    </m:sSub>
                  </m:num>
                  <m:den>
                    <m:sSub>
                      <m:sSubPr>
                        <m:ctrlPr>
                          <w:rPr>
                            <w:rFonts w:ascii="Cambria Math" w:hAnsi="Cambria Math"/>
                          </w:rPr>
                        </m:ctrlPr>
                      </m:sSubPr>
                      <m:e>
                        <m:r>
                          <w:rPr>
                            <w:rFonts w:ascii="Cambria Math" w:hAnsi="Cambria Math"/>
                          </w:rPr>
                          <m:t>R</m:t>
                        </m:r>
                      </m:e>
                      <m:sub>
                        <m:r>
                          <w:rPr>
                            <w:rFonts w:ascii="Cambria Math" w:hAnsi="Cambria Math"/>
                          </w:rPr>
                          <m:t>T</m:t>
                        </m:r>
                      </m:sub>
                    </m:sSub>
                  </m:den>
                </m:f>
                <m:r>
                  <m:rPr>
                    <m:sty m:val="p"/>
                  </m:rPr>
                  <w:rPr>
                    <w:rFonts w:ascii="Cambria Math" w:hAnsi="Cambria Math"/>
                  </w:rPr>
                  <m:t xml:space="preserve"> </m:t>
                </m:r>
              </m:oMath>
            </m:oMathPara>
          </w:p>
        </w:tc>
        <w:tc>
          <w:tcPr>
            <w:tcW w:w="907" w:type="dxa"/>
            <w:hideMark/>
          </w:tcPr>
          <w:p w14:paraId="628C34F7" w14:textId="318DE951" w:rsidR="005425B4" w:rsidRPr="00F22BED" w:rsidRDefault="005425B4" w:rsidP="00104440">
            <w:r w:rsidRPr="00F22BED">
              <w:t>(3.1</w:t>
            </w:r>
            <w:r w:rsidR="00A438A1">
              <w:t>6</w:t>
            </w:r>
            <w:r w:rsidRPr="00F22BED">
              <w:t>)</w:t>
            </w:r>
          </w:p>
        </w:tc>
      </w:tr>
    </w:tbl>
    <w:p w14:paraId="0AA03725" w14:textId="71DDF547" w:rsidR="005425B4" w:rsidRPr="00F22BED" w:rsidRDefault="005425B4" w:rsidP="00104440">
      <w:r w:rsidRPr="00F22BED">
        <w:t>Similar analysis provide</w:t>
      </w:r>
      <w:r w:rsidR="003F0891">
        <w:t>s the</w:t>
      </w:r>
      <w:r w:rsidRPr="00F22BED">
        <w:t xml:space="preserve"> following equation for armature power loss</w:t>
      </w:r>
    </w:p>
    <w:tbl>
      <w:tblPr>
        <w:tblStyle w:val="TableGrid"/>
        <w:tblW w:w="0" w:type="auto"/>
        <w:tblInd w:w="102" w:type="dxa"/>
        <w:tblLook w:val="04A0" w:firstRow="1" w:lastRow="0" w:firstColumn="1" w:lastColumn="0" w:noHBand="0" w:noVBand="1"/>
      </w:tblPr>
      <w:tblGrid>
        <w:gridCol w:w="8346"/>
        <w:gridCol w:w="907"/>
      </w:tblGrid>
      <w:tr w:rsidR="005425B4" w:rsidRPr="00F22BED" w14:paraId="4348D6DA" w14:textId="77777777" w:rsidTr="00565649">
        <w:tc>
          <w:tcPr>
            <w:tcW w:w="8346" w:type="dxa"/>
            <w:hideMark/>
          </w:tcPr>
          <w:p w14:paraId="3F70362C" w14:textId="0A010BC5" w:rsidR="005425B4" w:rsidRPr="00F22BED" w:rsidRDefault="00F51420" w:rsidP="00104440">
            <w:pPr>
              <w:rPr>
                <w:rFonts w:eastAsia="Calibri"/>
              </w:rPr>
            </w:pPr>
            <m:oMathPara>
              <m:oMath>
                <m:sSub>
                  <m:sSubPr>
                    <m:ctrlPr>
                      <w:rPr>
                        <w:rFonts w:ascii="Cambria Math" w:hAnsi="Cambria Math"/>
                      </w:rPr>
                    </m:ctrlPr>
                  </m:sSubPr>
                  <m:e>
                    <m:r>
                      <w:rPr>
                        <w:rFonts w:ascii="Cambria Math" w:hAnsi="Cambria Math"/>
                      </w:rPr>
                      <m:t>P</m:t>
                    </m:r>
                  </m:e>
                  <m:sub>
                    <m:r>
                      <w:rPr>
                        <w:rFonts w:ascii="Cambria Math" w:hAnsi="Cambria Math"/>
                      </w:rPr>
                      <m:t>aloss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conv</m:t>
                        </m:r>
                      </m:sub>
                    </m:sSub>
                    <m:sSub>
                      <m:sSubPr>
                        <m:ctrlPr>
                          <w:rPr>
                            <w:rFonts w:ascii="Cambria Math" w:hAnsi="Cambria Math"/>
                          </w:rPr>
                        </m:ctrlPr>
                      </m:sSubPr>
                      <m:e>
                        <m:r>
                          <w:rPr>
                            <w:rFonts w:ascii="Cambria Math" w:hAnsi="Cambria Math"/>
                          </w:rPr>
                          <m:t>R</m:t>
                        </m:r>
                      </m:e>
                      <m:sub>
                        <m:r>
                          <w:rPr>
                            <w:rFonts w:ascii="Cambria Math" w:hAnsi="Cambria Math"/>
                          </w:rPr>
                          <m:t>A</m:t>
                        </m:r>
                      </m:sub>
                    </m:sSub>
                  </m:num>
                  <m:den>
                    <m:sSub>
                      <m:sSubPr>
                        <m:ctrlPr>
                          <w:rPr>
                            <w:rFonts w:ascii="Cambria Math" w:hAnsi="Cambria Math"/>
                          </w:rPr>
                        </m:ctrlPr>
                      </m:sSubPr>
                      <m:e>
                        <m:r>
                          <w:rPr>
                            <w:rFonts w:ascii="Cambria Math" w:hAnsi="Cambria Math"/>
                          </w:rPr>
                          <m:t>R</m:t>
                        </m:r>
                      </m:e>
                      <m:sub>
                        <m:r>
                          <w:rPr>
                            <w:rFonts w:ascii="Cambria Math" w:hAnsi="Cambria Math"/>
                          </w:rPr>
                          <m:t>T</m:t>
                        </m:r>
                      </m:sub>
                    </m:sSub>
                  </m:den>
                </m:f>
                <m:r>
                  <m:rPr>
                    <m:sty m:val="p"/>
                  </m:rPr>
                  <w:rPr>
                    <w:rFonts w:ascii="Cambria Math" w:hAnsi="Cambria Math"/>
                  </w:rPr>
                  <m:t xml:space="preserve"> </m:t>
                </m:r>
              </m:oMath>
            </m:oMathPara>
          </w:p>
        </w:tc>
        <w:tc>
          <w:tcPr>
            <w:tcW w:w="907" w:type="dxa"/>
            <w:hideMark/>
          </w:tcPr>
          <w:p w14:paraId="4EDB0482" w14:textId="2B7D8FA5" w:rsidR="005425B4" w:rsidRPr="00F22BED" w:rsidRDefault="005425B4" w:rsidP="00104440">
            <w:r w:rsidRPr="00F22BED">
              <w:t>(3.1</w:t>
            </w:r>
            <w:r w:rsidR="00A438A1">
              <w:t>7</w:t>
            </w:r>
            <w:r w:rsidRPr="00F22BED">
              <w:t>)</w:t>
            </w:r>
          </w:p>
        </w:tc>
      </w:tr>
    </w:tbl>
    <w:p w14:paraId="034D363E" w14:textId="7981680B" w:rsidR="00E00E72" w:rsidRDefault="00961DDD" w:rsidP="00104440">
      <w:r w:rsidRPr="00F22BED">
        <w:lastRenderedPageBreak/>
        <w:t>The power analysis provides us relation between velocity and output power thus the</w:t>
      </w:r>
      <w:r w:rsidR="0014425D" w:rsidRPr="00F22BED">
        <w:t xml:space="preserve"> </w:t>
      </w:r>
      <w:r w:rsidR="00392D80" w:rsidRPr="00F22BED">
        <w:t>cycle-to-cycle</w:t>
      </w:r>
      <w:r w:rsidRPr="00F22BED">
        <w:t xml:space="preserve"> control problem of FPLG can be </w:t>
      </w:r>
      <w:r w:rsidR="006D1D7E" w:rsidRPr="00F22BED">
        <w:t>formulated</w:t>
      </w:r>
      <w:r w:rsidRPr="00F22BED">
        <w:t xml:space="preserve"> as velocity regulation problem</w:t>
      </w:r>
      <w:r w:rsidR="000D5FAE" w:rsidRPr="00F22BED">
        <w:t>.</w:t>
      </w:r>
    </w:p>
    <w:p w14:paraId="6E0B11AD" w14:textId="77777777" w:rsidR="008A5A2B" w:rsidRPr="008A5A2B" w:rsidRDefault="008A5A2B" w:rsidP="00104440">
      <w:pPr>
        <w:pStyle w:val="Heading3"/>
      </w:pPr>
    </w:p>
    <w:p w14:paraId="7ABAF4D0" w14:textId="510AA79B" w:rsidR="00182C0C" w:rsidRPr="00F22BED" w:rsidRDefault="00B30AFC" w:rsidP="008E35F1">
      <w:pPr>
        <w:pStyle w:val="Heading1"/>
        <w:rPr>
          <w:i/>
        </w:rPr>
      </w:pPr>
      <w:bookmarkStart w:id="83" w:name="_Toc96984319"/>
      <w:bookmarkStart w:id="84" w:name="_Toc98113762"/>
      <w:r w:rsidRPr="00F22BED">
        <w:t>S</w:t>
      </w:r>
      <w:r w:rsidR="00E63D1B" w:rsidRPr="00F22BED">
        <w:t>ECTION</w:t>
      </w:r>
      <w:r w:rsidRPr="00F22BED">
        <w:t xml:space="preserve"> 4</w:t>
      </w:r>
      <w:r w:rsidR="008E35F1">
        <w:rPr>
          <w:i/>
        </w:rPr>
        <w:t xml:space="preserve"> </w:t>
      </w:r>
      <w:r w:rsidRPr="00F22BED">
        <w:t>PISTON MOTION CONTROL</w:t>
      </w:r>
      <w:bookmarkEnd w:id="83"/>
      <w:bookmarkEnd w:id="84"/>
    </w:p>
    <w:p w14:paraId="714EBB88" w14:textId="5C7C22D3" w:rsidR="00182C0C" w:rsidRPr="00F22BED" w:rsidRDefault="00B30AFC" w:rsidP="00104440">
      <w:pPr>
        <w:pStyle w:val="Heading2"/>
      </w:pPr>
      <w:bookmarkStart w:id="85" w:name="_Toc96979825"/>
      <w:bookmarkStart w:id="86" w:name="_Toc96984320"/>
      <w:bookmarkStart w:id="87" w:name="_Toc98113763"/>
      <w:r w:rsidRPr="00F22BED">
        <w:t>4.1 STATE EQUATION OF FPLG</w:t>
      </w:r>
      <w:bookmarkEnd w:id="85"/>
      <w:bookmarkEnd w:id="86"/>
      <w:bookmarkEnd w:id="87"/>
    </w:p>
    <w:p w14:paraId="2ECD3B2B" w14:textId="77777777" w:rsidR="002B46F3" w:rsidRPr="00F22BED" w:rsidRDefault="002B46F3" w:rsidP="002B46F3">
      <w:r w:rsidRPr="00F22BED">
        <w:t>The motion of piston is a linear translative motion along a single axis, thus it is a one degree of freedom motion. The position and velocity are the state variables, and the forces acting on the piston are inputs which effects a change in velocity. The velocity in turn effects changes in position. The state equation of FPLG can be defined as</w:t>
      </w:r>
    </w:p>
    <w:tbl>
      <w:tblPr>
        <w:tblStyle w:val="TableGrid"/>
        <w:tblW w:w="0" w:type="auto"/>
        <w:tblInd w:w="102" w:type="dxa"/>
        <w:tblLook w:val="04A0" w:firstRow="1" w:lastRow="0" w:firstColumn="1" w:lastColumn="0" w:noHBand="0" w:noVBand="1"/>
      </w:tblPr>
      <w:tblGrid>
        <w:gridCol w:w="8258"/>
        <w:gridCol w:w="1000"/>
      </w:tblGrid>
      <w:tr w:rsidR="002B46F3" w:rsidRPr="00F22BED" w14:paraId="1A76189B" w14:textId="77777777" w:rsidTr="00251A3C">
        <w:tc>
          <w:tcPr>
            <w:tcW w:w="8346" w:type="dxa"/>
          </w:tcPr>
          <w:p w14:paraId="12639CF1" w14:textId="36D1AF7D" w:rsidR="002B46F3" w:rsidRPr="00F22BED" w:rsidRDefault="002B46F3" w:rsidP="00251A3C">
            <w:pPr>
              <w:spacing w:line="360" w:lineRule="auto"/>
              <w:jc w:val="center"/>
              <w:rPr>
                <w:rFonts w:eastAsiaTheme="minorEastAsia"/>
              </w:rPr>
            </w:pP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F22BED">
              <w:t xml:space="preserve">                                                              </w:t>
            </w:r>
          </w:p>
        </w:tc>
        <w:tc>
          <w:tcPr>
            <w:tcW w:w="907" w:type="dxa"/>
          </w:tcPr>
          <w:p w14:paraId="1288857F" w14:textId="77777777" w:rsidR="002B46F3" w:rsidRPr="00F22BED" w:rsidRDefault="002B46F3" w:rsidP="00251A3C">
            <w:pPr>
              <w:spacing w:line="360" w:lineRule="auto"/>
            </w:pPr>
            <w:r w:rsidRPr="00F22BED">
              <w:t>(4.1.1)</w:t>
            </w:r>
          </w:p>
        </w:tc>
      </w:tr>
      <w:tr w:rsidR="002B46F3" w:rsidRPr="00F22BED" w14:paraId="656F431B" w14:textId="77777777" w:rsidTr="00251A3C">
        <w:tc>
          <w:tcPr>
            <w:tcW w:w="8346" w:type="dxa"/>
          </w:tcPr>
          <w:p w14:paraId="3F9AA004" w14:textId="30F46A18" w:rsidR="002B46F3" w:rsidRPr="00F22BED" w:rsidRDefault="00F51420" w:rsidP="00251A3C">
            <w:pPr>
              <w:spacing w:line="360" w:lineRule="auto"/>
              <w:jc w:val="center"/>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=g-</m:t>
                </m:r>
                <m:f>
                  <m:fPr>
                    <m:ctrlPr>
                      <w:rPr>
                        <w:rFonts w:ascii="Cambria Math" w:hAnsi="Cambria Math"/>
                        <w:i/>
                        <w:iCs/>
                        <w:color w:val="595959" w:themeColor="text1" w:themeTint="A6"/>
                      </w:rPr>
                    </m:ctrlPr>
                  </m:fPr>
                  <m:num>
                    <m:sSub>
                      <m:sSubPr>
                        <m:ctrlPr>
                          <w:rPr>
                            <w:rFonts w:ascii="Cambria Math" w:hAnsi="Cambria Math"/>
                            <w:i/>
                            <w:iCs/>
                            <w:color w:val="595959" w:themeColor="text1" w:themeTint="A6"/>
                          </w:rPr>
                        </m:ctrlPr>
                      </m:sSubPr>
                      <m:e>
                        <m:r>
                          <w:rPr>
                            <w:rFonts w:ascii="Cambria Math" w:hAnsi="Cambria Math"/>
                          </w:rPr>
                          <m:t>k</m:t>
                        </m:r>
                      </m:e>
                      <m:sub>
                        <m:r>
                          <w:rPr>
                            <w:rFonts w:ascii="Cambria Math" w:hAnsi="Cambria Math"/>
                          </w:rPr>
                          <m:t>sp</m:t>
                        </m:r>
                      </m:sub>
                    </m:sSub>
                    <m:d>
                      <m:dPr>
                        <m:ctrlPr>
                          <w:rPr>
                            <w:rFonts w:ascii="Cambria Math" w:hAnsi="Cambria Math"/>
                            <w:i/>
                            <w:iCs/>
                            <w:color w:val="595959" w:themeColor="text1" w:themeTint="A6"/>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color w:val="595959" w:themeColor="text1" w:themeTint="A6"/>
                              </w:rPr>
                            </m:ctrlPr>
                          </m:sSubPr>
                          <m:e>
                            <m:r>
                              <w:rPr>
                                <w:rFonts w:ascii="Cambria Math" w:hAnsi="Cambria Math"/>
                              </w:rPr>
                              <m:t>x</m:t>
                            </m:r>
                          </m:e>
                          <m:sub>
                            <m:r>
                              <w:rPr>
                                <w:rFonts w:ascii="Cambria Math" w:hAnsi="Cambria Math"/>
                              </w:rPr>
                              <m:t>0</m:t>
                            </m:r>
                          </m:sub>
                        </m:sSub>
                      </m:e>
                    </m:d>
                  </m:num>
                  <m:den>
                    <m:r>
                      <w:rPr>
                        <w:rFonts w:ascii="Cambria Math" w:hAnsi="Cambria Math"/>
                      </w:rPr>
                      <m:t>M</m:t>
                    </m:r>
                  </m:den>
                </m:f>
                <m:r>
                  <w:rPr>
                    <w:rFonts w:ascii="Cambria Math" w:hAnsi="Cambria Math"/>
                  </w:rPr>
                  <m:t>-</m:t>
                </m:r>
                <m:f>
                  <m:fPr>
                    <m:ctrlPr>
                      <w:rPr>
                        <w:rFonts w:ascii="Cambria Math" w:hAnsi="Cambria Math"/>
                        <w:i/>
                        <w:iCs/>
                        <w:color w:val="595959" w:themeColor="text1" w:themeTint="A6"/>
                      </w:rPr>
                    </m:ctrlPr>
                  </m:fPr>
                  <m:num>
                    <m:sSub>
                      <m:sSubPr>
                        <m:ctrlPr>
                          <w:rPr>
                            <w:rFonts w:ascii="Cambria Math" w:hAnsi="Cambria Math"/>
                            <w:i/>
                            <w:iCs/>
                            <w:color w:val="595959" w:themeColor="text1" w:themeTint="A6"/>
                          </w:rPr>
                        </m:ctrlPr>
                      </m:sSubPr>
                      <m:e>
                        <m:r>
                          <w:rPr>
                            <w:rFonts w:ascii="Cambria Math" w:hAnsi="Cambria Math"/>
                          </w:rPr>
                          <m:t>k</m:t>
                        </m:r>
                      </m:e>
                      <m:sub>
                        <m:r>
                          <w:rPr>
                            <w:rFonts w:ascii="Cambria Math" w:hAnsi="Cambria Math"/>
                          </w:rPr>
                          <m:t>m</m:t>
                        </m:r>
                      </m:sub>
                    </m:sSub>
                    <m:r>
                      <w:rPr>
                        <w:rFonts w:ascii="Cambria Math" w:hAnsi="Cambria Math"/>
                      </w:rPr>
                      <m:t>I</m:t>
                    </m:r>
                  </m:num>
                  <m:den>
                    <m:r>
                      <w:rPr>
                        <w:rFonts w:ascii="Cambria Math" w:hAnsi="Cambria Math"/>
                      </w:rPr>
                      <m:t>M</m:t>
                    </m:r>
                  </m:den>
                </m:f>
                <m:r>
                  <w:rPr>
                    <w:rFonts w:ascii="Cambria Math" w:hAnsi="Cambria Math"/>
                    <w:color w:val="595959" w:themeColor="text1" w:themeTint="A6"/>
                  </w:rPr>
                  <m:t>+</m:t>
                </m:r>
                <m:f>
                  <m:fPr>
                    <m:ctrlPr>
                      <w:rPr>
                        <w:rFonts w:ascii="Cambria Math" w:hAnsi="Cambria Math"/>
                        <w:i/>
                      </w:rPr>
                    </m:ctrlPr>
                  </m:fPr>
                  <m:num>
                    <m:r>
                      <w:rPr>
                        <w:rFonts w:ascii="Cambria Math" w:hAnsi="Cambria Math"/>
                      </w:rPr>
                      <m:t>A</m:t>
                    </m:r>
                    <m:d>
                      <m:dPr>
                        <m:ctrlPr>
                          <w:rPr>
                            <w:rFonts w:ascii="Cambria Math" w:hAnsi="Cambria Math"/>
                            <w:i/>
                            <w:iCs/>
                            <w:color w:val="595959" w:themeColor="text1" w:themeTint="A6"/>
                          </w:rPr>
                        </m:ctrlPr>
                      </m:dPr>
                      <m:e>
                        <m:sSub>
                          <m:sSubPr>
                            <m:ctrlPr>
                              <w:rPr>
                                <w:rFonts w:ascii="Cambria Math" w:hAnsi="Cambria Math"/>
                                <w:i/>
                                <w:iCs/>
                                <w:color w:val="595959" w:themeColor="text1" w:themeTint="A6"/>
                              </w:rPr>
                            </m:ctrlPr>
                          </m:sSubPr>
                          <m:e>
                            <m:r>
                              <w:rPr>
                                <w:rFonts w:ascii="Cambria Math" w:hAnsi="Cambria Math"/>
                              </w:rPr>
                              <m:t>P</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iCs/>
                                <w:color w:val="595959" w:themeColor="text1" w:themeTint="A6"/>
                              </w:rPr>
                            </m:ctrlPr>
                          </m:sSubPr>
                          <m:e>
                            <m:r>
                              <w:rPr>
                                <w:rFonts w:ascii="Cambria Math" w:hAnsi="Cambria Math"/>
                              </w:rPr>
                              <m:t>P</m:t>
                            </m:r>
                          </m:e>
                          <m:sub>
                            <m:r>
                              <w:rPr>
                                <w:rFonts w:ascii="Cambria Math" w:hAnsi="Cambria Math"/>
                              </w:rPr>
                              <m:t>atm</m:t>
                            </m:r>
                          </m:sub>
                        </m:sSub>
                      </m:e>
                    </m:d>
                  </m:num>
                  <m:den>
                    <m:r>
                      <w:rPr>
                        <w:rFonts w:ascii="Cambria Math" w:hAnsi="Cambria Math"/>
                      </w:rPr>
                      <m:t>M</m:t>
                    </m:r>
                  </m:den>
                </m:f>
                <m:r>
                  <w:rPr>
                    <w:rFonts w:ascii="Cambria Math" w:hAnsi="Cambria Math"/>
                  </w:rPr>
                  <m:t>-</m:t>
                </m:r>
                <m:f>
                  <m:fPr>
                    <m:ctrlPr>
                      <w:rPr>
                        <w:rFonts w:ascii="Cambria Math" w:hAnsi="Cambria Math"/>
                        <w:i/>
                        <w:iCs/>
                        <w:color w:val="595959" w:themeColor="text1" w:themeTint="A6"/>
                      </w:rPr>
                    </m:ctrlPr>
                  </m:fPr>
                  <m:num>
                    <m:sSub>
                      <m:sSubPr>
                        <m:ctrlPr>
                          <w:rPr>
                            <w:rFonts w:ascii="Cambria Math" w:hAnsi="Cambria Math"/>
                            <w:i/>
                            <w:iCs/>
                            <w:color w:val="595959" w:themeColor="text1" w:themeTint="A6"/>
                          </w:rPr>
                        </m:ctrlPr>
                      </m:sSubPr>
                      <m:e>
                        <m:r>
                          <w:rPr>
                            <w:rFonts w:ascii="Cambria Math" w:hAnsi="Cambria Math"/>
                          </w:rPr>
                          <m:t>µ</m:t>
                        </m:r>
                      </m:e>
                      <m:sub>
                        <m:r>
                          <w:rPr>
                            <w:rFonts w:ascii="Cambria Math" w:hAnsi="Cambria Math"/>
                          </w:rPr>
                          <m:t>k</m:t>
                        </m:r>
                      </m:sub>
                    </m:sSub>
                    <m:r>
                      <w:rPr>
                        <w:rFonts w:ascii="Cambria Math" w:hAnsi="Cambria Math"/>
                      </w:rPr>
                      <m:t>f</m:t>
                    </m:r>
                    <m:r>
                      <m:rPr>
                        <m:sty m:val="p"/>
                      </m:rPr>
                      <w:rPr>
                        <w:rFonts w:ascii="Cambria Math" w:hAnsi="Cambria Math"/>
                      </w:rPr>
                      <m:t>sgn</m:t>
                    </m:r>
                    <m:d>
                      <m:dPr>
                        <m:ctrlPr>
                          <w:rPr>
                            <w:rFonts w:ascii="Cambria Math" w:hAnsi="Cambria Math"/>
                            <w:i/>
                            <w:iCs/>
                            <w:color w:val="595959" w:themeColor="text1" w:themeTint="A6"/>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 xml:space="preserve"> c</m:t>
                    </m:r>
                    <m:sSub>
                      <m:sSubPr>
                        <m:ctrlPr>
                          <w:rPr>
                            <w:rFonts w:ascii="Cambria Math" w:hAnsi="Cambria Math"/>
                            <w:i/>
                          </w:rPr>
                        </m:ctrlPr>
                      </m:sSubPr>
                      <m:e>
                        <m:r>
                          <w:rPr>
                            <w:rFonts w:ascii="Cambria Math" w:hAnsi="Cambria Math"/>
                          </w:rPr>
                          <m:t>x</m:t>
                        </m:r>
                      </m:e>
                      <m:sub>
                        <m:r>
                          <w:rPr>
                            <w:rFonts w:ascii="Cambria Math" w:hAnsi="Cambria Math"/>
                          </w:rPr>
                          <m:t>2</m:t>
                        </m:r>
                      </m:sub>
                    </m:sSub>
                  </m:num>
                  <m:den>
                    <m:r>
                      <w:rPr>
                        <w:rFonts w:ascii="Cambria Math" w:hAnsi="Cambria Math"/>
                      </w:rPr>
                      <m:t>M</m:t>
                    </m:r>
                  </m:den>
                </m:f>
                <m:r>
                  <w:rPr>
                    <w:rFonts w:ascii="Cambria Math" w:hAnsi="Cambria Math"/>
                    <w:sz w:val="22"/>
                    <w:szCs w:val="22"/>
                  </w:rPr>
                  <m:t>-</m:t>
                </m:r>
                <m:f>
                  <m:fPr>
                    <m:ctrlPr>
                      <w:rPr>
                        <w:rFonts w:ascii="Cambria Math" w:eastAsia="Calibri" w:hAnsi="Cambria Math"/>
                        <w:sz w:val="22"/>
                        <w:szCs w:val="22"/>
                      </w:rPr>
                    </m:ctrlPr>
                  </m:fPr>
                  <m:num>
                    <m:sSub>
                      <m:sSubPr>
                        <m:ctrlPr>
                          <w:rPr>
                            <w:rFonts w:ascii="Cambria Math" w:eastAsia="Calibri" w:hAnsi="Cambria Math"/>
                            <w:sz w:val="22"/>
                            <w:szCs w:val="22"/>
                          </w:rPr>
                        </m:ctrlPr>
                      </m:sSubPr>
                      <m:e>
                        <m:r>
                          <w:rPr>
                            <w:rFonts w:ascii="Cambria Math" w:eastAsia="Calibri" w:hAnsi="Cambria Math"/>
                            <w:sz w:val="22"/>
                            <w:szCs w:val="22"/>
                          </w:rPr>
                          <m:t>C</m:t>
                        </m:r>
                      </m:e>
                      <m:sub>
                        <m:r>
                          <w:rPr>
                            <w:rFonts w:ascii="Cambria Math" w:eastAsia="Calibri" w:hAnsi="Cambria Math"/>
                            <w:sz w:val="22"/>
                            <w:szCs w:val="22"/>
                          </w:rPr>
                          <m:t>d</m:t>
                        </m:r>
                      </m:sub>
                    </m:sSub>
                    <m:r>
                      <w:rPr>
                        <w:rFonts w:ascii="Cambria Math" w:eastAsia="Calibri" w:hAnsi="Cambria Math"/>
                        <w:sz w:val="22"/>
                        <w:szCs w:val="22"/>
                      </w:rPr>
                      <m:t>A</m:t>
                    </m:r>
                    <m:sSup>
                      <m:sSupPr>
                        <m:ctrlPr>
                          <w:rPr>
                            <w:rFonts w:ascii="Cambria Math" w:eastAsia="Calibri" w:hAnsi="Cambria Math"/>
                            <w:sz w:val="22"/>
                            <w:szCs w:val="22"/>
                          </w:rPr>
                        </m:ctrlPr>
                      </m:sSupPr>
                      <m:e>
                        <m:r>
                          <w:rPr>
                            <w:rFonts w:ascii="Cambria Math" w:eastAsia="Calibri" w:hAnsi="Cambria Math"/>
                            <w:sz w:val="22"/>
                            <w:szCs w:val="22"/>
                          </w:rPr>
                          <m:t>v</m:t>
                        </m:r>
                      </m:e>
                      <m:sup>
                        <m:r>
                          <m:rPr>
                            <m:sty m:val="p"/>
                          </m:rPr>
                          <w:rPr>
                            <w:rFonts w:ascii="Cambria Math" w:eastAsia="Calibri" w:hAnsi="Cambria Math"/>
                            <w:sz w:val="22"/>
                            <w:szCs w:val="22"/>
                          </w:rPr>
                          <m:t>2</m:t>
                        </m:r>
                      </m:sup>
                    </m:sSup>
                  </m:num>
                  <m:den>
                    <m:r>
                      <w:rPr>
                        <w:rFonts w:ascii="Cambria Math" w:eastAsia="Calibri" w:hAnsi="Cambria Math"/>
                        <w:sz w:val="22"/>
                        <w:szCs w:val="22"/>
                      </w:rPr>
                      <m:t>2M</m:t>
                    </m:r>
                  </m:den>
                </m:f>
              </m:oMath>
            </m:oMathPara>
          </w:p>
        </w:tc>
        <w:tc>
          <w:tcPr>
            <w:tcW w:w="907" w:type="dxa"/>
          </w:tcPr>
          <w:p w14:paraId="29F98BA7" w14:textId="77777777" w:rsidR="002B46F3" w:rsidRPr="00F22BED" w:rsidRDefault="002B46F3" w:rsidP="00251A3C">
            <w:pPr>
              <w:tabs>
                <w:tab w:val="left" w:pos="4320"/>
                <w:tab w:val="left" w:pos="9000"/>
              </w:tabs>
              <w:spacing w:line="360" w:lineRule="auto"/>
              <w:ind w:right="360"/>
            </w:pPr>
            <w:r w:rsidRPr="00F22BED">
              <w:t>(4.1.2)</w:t>
            </w:r>
          </w:p>
        </w:tc>
      </w:tr>
    </w:tbl>
    <w:p w14:paraId="786E60E9" w14:textId="18CF1772" w:rsidR="002B46F3" w:rsidRPr="00F22BED" w:rsidRDefault="002B46F3" w:rsidP="002B46F3">
      <w:pPr>
        <w:spacing w:after="240"/>
      </w:pPr>
      <w:r>
        <w:rPr>
          <w:noProof/>
        </w:rPr>
        <mc:AlternateContent>
          <mc:Choice Requires="wpi">
            <w:drawing>
              <wp:anchor distT="0" distB="0" distL="114300" distR="114300" simplePos="0" relativeHeight="251811328" behindDoc="0" locked="0" layoutInCell="1" allowOverlap="1" wp14:anchorId="4222EC71" wp14:editId="50D57CB9">
                <wp:simplePos x="0" y="0"/>
                <wp:positionH relativeFrom="column">
                  <wp:posOffset>3694385</wp:posOffset>
                </wp:positionH>
                <wp:positionV relativeFrom="paragraph">
                  <wp:posOffset>706135</wp:posOffset>
                </wp:positionV>
                <wp:extent cx="5040" cy="9000"/>
                <wp:effectExtent l="38100" t="38100" r="52705" b="48260"/>
                <wp:wrapNone/>
                <wp:docPr id="16" name="Ink 16"/>
                <wp:cNvGraphicFramePr/>
                <a:graphic xmlns:a="http://schemas.openxmlformats.org/drawingml/2006/main">
                  <a:graphicData uri="http://schemas.microsoft.com/office/word/2010/wordprocessingInk">
                    <w14:contentPart bwMode="auto" r:id="rId20">
                      <w14:nvContentPartPr>
                        <w14:cNvContentPartPr/>
                      </w14:nvContentPartPr>
                      <w14:xfrm>
                        <a:off x="0" y="0"/>
                        <a:ext cx="5040" cy="9000"/>
                      </w14:xfrm>
                    </w14:contentPart>
                  </a:graphicData>
                </a:graphic>
                <wp14:sizeRelH relativeFrom="margin">
                  <wp14:pctWidth>0</wp14:pctWidth>
                </wp14:sizeRelH>
                <wp14:sizeRelV relativeFrom="margin">
                  <wp14:pctHeight>0</wp14:pctHeight>
                </wp14:sizeRelV>
              </wp:anchor>
            </w:drawing>
          </mc:Choice>
          <mc:Fallback>
            <w:pict>
              <v:shapetype w14:anchorId="7FD9E5C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290.2pt;margin-top:54.9pt;width:1.85pt;height:2.1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">
                <v:imagedata r:id="rId21" o:title=""/>
              </v:shape>
            </w:pict>
          </mc:Fallback>
        </mc:AlternateContent>
      </w:r>
      <w:r w:rsidRPr="00F22BED">
        <w:t xml:space="preserve">where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F22BED">
        <w:t xml:space="preserve"> are position and velocity respectively. The right-hand-side terms in equation (4.1.2) are the acceleration due to, respectively from left to right</w:t>
      </w:r>
      <w:r>
        <w:t>,</w:t>
      </w:r>
      <w:r w:rsidRPr="00F22BED">
        <w:t xml:space="preserve"> gravity, rebounding spring, </w:t>
      </w:r>
      <w:commentRangeStart w:id="88"/>
      <w:r w:rsidRPr="00F22BED">
        <w:t>electromagnetic communication</w:t>
      </w:r>
      <w:commentRangeEnd w:id="88"/>
      <w:r w:rsidR="00DA6A91">
        <w:rPr>
          <w:rStyle w:val="CommentReference"/>
        </w:rPr>
        <w:commentReference w:id="88"/>
      </w:r>
      <w:r w:rsidRPr="00F22BED">
        <w:t>, Coulomb</w:t>
      </w:r>
      <w:r>
        <w:t>,</w:t>
      </w:r>
      <w:r w:rsidRPr="00F22BED">
        <w:t xml:space="preserve"> viscous</w:t>
      </w:r>
      <w:r>
        <w:t xml:space="preserve"> and air-drag</w:t>
      </w:r>
      <w:r w:rsidRPr="00F22BED">
        <w:t xml:space="preserve"> forces acting on the piston. The external forces which drive the piston are</w:t>
      </w:r>
      <w:r>
        <w:t xml:space="preserve"> the</w:t>
      </w:r>
      <w:r w:rsidRPr="00F22BED">
        <w:t xml:space="preserve"> combustion force and the electromagnetic force. Thus, the two variables, i.e.,</w:t>
      </w:r>
      <w:r>
        <w:t xml:space="preserve"> the</w:t>
      </w:r>
      <w:r w:rsidRPr="00F22BED">
        <w:t xml:space="preserve"> current in the stator coil that produces the magnetic force and fuel mass injected into the cylinder that produces the combustion force, can be used as control input for force allocation.</w:t>
      </w:r>
    </w:p>
    <w:p w14:paraId="3D88BF62" w14:textId="77777777" w:rsidR="002B46F3" w:rsidRPr="00F22BED" w:rsidRDefault="002B46F3" w:rsidP="002B46F3">
      <w:pPr>
        <w:rPr>
          <w:color w:val="000000" w:themeColor="text1"/>
        </w:rPr>
      </w:pPr>
      <w:r w:rsidRPr="00E46BEC">
        <w:rPr>
          <w:color w:val="000000" w:themeColor="text1"/>
        </w:rPr>
        <w:t>The spring in the model described above is an energy storing device and the energy stored in spring is used to rebound piston from BDC to TDC during compression stroke. The direction of kinetic friction force is always opposite to the sliding motion. It is due to the contact between two surfaces. The frictional force dissipates the energy provided to the</w:t>
      </w:r>
      <w:r>
        <w:rPr>
          <w:color w:val="000000" w:themeColor="text1"/>
        </w:rPr>
        <w:t xml:space="preserve"> piston.</w:t>
      </w:r>
      <w:r w:rsidRPr="00E46BEC">
        <w:rPr>
          <w:color w:val="000000" w:themeColor="text1"/>
        </w:rPr>
        <w:t xml:space="preserve"> The viscous friction just as kinetic friction dissipates energy. The magnitude of viscous friction as described in previous sections is linearly related to </w:t>
      </w:r>
      <w:r>
        <w:rPr>
          <w:color w:val="000000" w:themeColor="text1"/>
        </w:rPr>
        <w:t xml:space="preserve">the </w:t>
      </w:r>
      <w:r w:rsidRPr="00E46BEC">
        <w:rPr>
          <w:color w:val="000000" w:themeColor="text1"/>
        </w:rPr>
        <w:t>velocity of piston. Thus, some amount of energy transferred to piston is</w:t>
      </w:r>
      <w:r>
        <w:rPr>
          <w:color w:val="000000" w:themeColor="text1"/>
        </w:rPr>
        <w:t xml:space="preserve"> derived</w:t>
      </w:r>
      <w:r w:rsidRPr="00E46BEC">
        <w:rPr>
          <w:color w:val="000000" w:themeColor="text1"/>
        </w:rPr>
        <w:t xml:space="preserve"> as useful work, some is stored in rebounding device</w:t>
      </w:r>
      <w:r>
        <w:rPr>
          <w:color w:val="000000" w:themeColor="text1"/>
        </w:rPr>
        <w:t xml:space="preserve"> and control </w:t>
      </w:r>
      <w:proofErr w:type="gramStart"/>
      <w:r>
        <w:rPr>
          <w:color w:val="000000" w:themeColor="text1"/>
        </w:rPr>
        <w:t>system</w:t>
      </w:r>
      <w:proofErr w:type="gramEnd"/>
      <w:r w:rsidRPr="00E46BEC">
        <w:rPr>
          <w:color w:val="000000" w:themeColor="text1"/>
        </w:rPr>
        <w:t xml:space="preserve"> and some is lost due</w:t>
      </w:r>
      <w:r>
        <w:rPr>
          <w:color w:val="000000" w:themeColor="text1"/>
        </w:rPr>
        <w:t xml:space="preserve"> to</w:t>
      </w:r>
      <w:r w:rsidRPr="00E46BEC">
        <w:rPr>
          <w:color w:val="000000" w:themeColor="text1"/>
        </w:rPr>
        <w:t xml:space="preserve"> friction and other losses. </w:t>
      </w:r>
      <w:proofErr w:type="gramStart"/>
      <w:r w:rsidRPr="00E46BEC">
        <w:rPr>
          <w:color w:val="000000" w:themeColor="text1"/>
        </w:rPr>
        <w:t>In order to</w:t>
      </w:r>
      <w:proofErr w:type="gramEnd"/>
      <w:r w:rsidRPr="00E46BEC">
        <w:rPr>
          <w:color w:val="000000" w:themeColor="text1"/>
        </w:rPr>
        <w:t xml:space="preserve"> sustain the oscillatory motion of piston the energy loss has to be replenished. In the following section a motion control strategy for FPLG is discussed.</w:t>
      </w:r>
    </w:p>
    <w:p w14:paraId="0BE5EEB0" w14:textId="77777777" w:rsidR="007C52FD" w:rsidRPr="00AF62BE" w:rsidRDefault="007C52FD" w:rsidP="007C52FD"/>
    <w:p w14:paraId="5ED13BDB" w14:textId="6A84CE2D" w:rsidR="00182C0C" w:rsidRPr="00F22BED" w:rsidRDefault="00B30AFC" w:rsidP="00104440">
      <w:pPr>
        <w:pStyle w:val="Heading2"/>
      </w:pPr>
      <w:bookmarkStart w:id="89" w:name="_Toc96979826"/>
      <w:bookmarkStart w:id="90" w:name="_Toc96984321"/>
      <w:bookmarkStart w:id="91" w:name="_Toc98113764"/>
      <w:r w:rsidRPr="00F22BED">
        <w:lastRenderedPageBreak/>
        <w:t>4.2 MOTIVATION</w:t>
      </w:r>
      <w:bookmarkEnd w:id="89"/>
      <w:bookmarkEnd w:id="90"/>
      <w:bookmarkEnd w:id="91"/>
    </w:p>
    <w:p w14:paraId="07F5BCB6" w14:textId="5753B917" w:rsidR="00B56AF1" w:rsidRPr="00F22BED" w:rsidRDefault="00B30AFC" w:rsidP="00104440">
      <w:r w:rsidRPr="00EC7474">
        <w:t>It follows from</w:t>
      </w:r>
      <w:r w:rsidR="00AA2689" w:rsidRPr="00EC7474">
        <w:t xml:space="preserve"> equation</w:t>
      </w:r>
      <w:r w:rsidRPr="00EC7474">
        <w:t xml:space="preserve"> (4.1.1) and</w:t>
      </w:r>
      <w:r w:rsidR="00AA2689" w:rsidRPr="00EC7474">
        <w:t xml:space="preserve"> equation</w:t>
      </w:r>
      <w:r w:rsidRPr="00EC7474">
        <w:t xml:space="preserve"> (4.1.2) that the </w:t>
      </w:r>
      <w:commentRangeStart w:id="92"/>
      <w:r w:rsidRPr="00EC7474">
        <w:t xml:space="preserve">velocity at the nominal value of dead centers must be </w:t>
      </w:r>
      <w:r w:rsidR="000251CE" w:rsidRPr="00EC7474">
        <w:t>zero</w:t>
      </w:r>
      <w:r w:rsidRPr="00EC7474">
        <w:t xml:space="preserve"> for achieving</w:t>
      </w:r>
      <w:r w:rsidR="005C04A7" w:rsidRPr="00EC7474">
        <w:t xml:space="preserve"> desired functionality</w:t>
      </w:r>
      <w:r w:rsidRPr="00EC7474">
        <w:t>.</w:t>
      </w:r>
      <w:commentRangeEnd w:id="92"/>
      <w:r w:rsidR="00B50170">
        <w:rPr>
          <w:rStyle w:val="CommentReference"/>
        </w:rPr>
        <w:commentReference w:id="92"/>
      </w:r>
      <w:r w:rsidRPr="00EC7474">
        <w:t xml:space="preserve"> The acceleration however </w:t>
      </w:r>
      <w:r w:rsidR="00E12C9F" w:rsidRPr="00EC7474">
        <w:t xml:space="preserve">goes through zero and reverses polarity </w:t>
      </w:r>
      <w:r w:rsidRPr="00EC7474">
        <w:t>at dead centers</w:t>
      </w:r>
      <w:r w:rsidR="00A625CD" w:rsidRPr="00F22BED">
        <w:t>. M</w:t>
      </w:r>
      <w:r w:rsidRPr="00F22BED">
        <w:t>oreover, as the system is sensitive to cycle-to-cycle variation</w:t>
      </w:r>
      <w:r w:rsidR="00E12C9F" w:rsidRPr="00F22BED">
        <w:t>s</w:t>
      </w:r>
      <w:r w:rsidR="005C04A7" w:rsidRPr="00F22BED">
        <w:t>,</w:t>
      </w:r>
      <w:r w:rsidRPr="00F22BED">
        <w:t xml:space="preserve"> the controlling action will not only depend upon the dead center errors of previous cycle but also</w:t>
      </w:r>
      <w:r w:rsidR="00B6181B" w:rsidRPr="00F22BED">
        <w:t xml:space="preserve"> on the</w:t>
      </w:r>
      <w:r w:rsidRPr="00F22BED">
        <w:t xml:space="preserve"> disturbances that happens during the cycle. TDC error implies pressure during combustion is not optimal to smoothly drive the piston to BDC and BDC error indirectly impact</w:t>
      </w:r>
      <w:r w:rsidR="00A17729">
        <w:t>s</w:t>
      </w:r>
      <w:r w:rsidRPr="00F22BED">
        <w:t xml:space="preserve"> TDC. </w:t>
      </w:r>
      <w:commentRangeStart w:id="93"/>
      <w:r w:rsidRPr="00F22BED">
        <w:t xml:space="preserve">Typical approach to design controller </w:t>
      </w:r>
      <w:commentRangeEnd w:id="93"/>
      <w:r w:rsidR="00E12DEF">
        <w:rPr>
          <w:rStyle w:val="CommentReference"/>
        </w:rPr>
        <w:commentReference w:id="93"/>
      </w:r>
      <w:r w:rsidRPr="00F22BED">
        <w:t xml:space="preserve">that </w:t>
      </w:r>
      <w:r w:rsidR="005C04A7" w:rsidRPr="00F22BED">
        <w:t>uses</w:t>
      </w:r>
      <w:r w:rsidRPr="00F22BED">
        <w:t xml:space="preserve"> feedback of TDC and BDC errors is</w:t>
      </w:r>
      <w:r w:rsidR="00E12C9F" w:rsidRPr="00F22BED">
        <w:t xml:space="preserve"> ineffective</w:t>
      </w:r>
      <w:r w:rsidRPr="00F22BED">
        <w:t xml:space="preserve"> in responding to in-cycle </w:t>
      </w:r>
      <w:r w:rsidR="00E12C9F" w:rsidRPr="00F22BED">
        <w:t>disturbances</w:t>
      </w:r>
      <w:r w:rsidRPr="00F22BED">
        <w:t>. In this project we have use</w:t>
      </w:r>
      <w:r w:rsidR="00597293">
        <w:t>d</w:t>
      </w:r>
      <w:r w:rsidRPr="00F22BED">
        <w:t xml:space="preserve"> position control where we </w:t>
      </w:r>
      <w:r w:rsidR="00E12C9F" w:rsidRPr="00F22BED">
        <w:t xml:space="preserve">use </w:t>
      </w:r>
      <w:r w:rsidRPr="00F22BED">
        <w:t>instantaneous position</w:t>
      </w:r>
      <w:r w:rsidR="00597293">
        <w:t xml:space="preserve"> and velocity</w:t>
      </w:r>
      <w:r w:rsidRPr="00F22BED">
        <w:t xml:space="preserve"> of the piston</w:t>
      </w:r>
      <w:r w:rsidR="00597293">
        <w:t xml:space="preserve"> are used </w:t>
      </w:r>
      <w:proofErr w:type="gramStart"/>
      <w:r w:rsidR="00597293">
        <w:t>as</w:t>
      </w:r>
      <w:r w:rsidRPr="00F22BED">
        <w:t xml:space="preserve">  feedback</w:t>
      </w:r>
      <w:proofErr w:type="gramEnd"/>
      <w:r w:rsidRPr="00F22BED">
        <w:t xml:space="preserve"> variable</w:t>
      </w:r>
      <w:r w:rsidR="00597293">
        <w:t>s</w:t>
      </w:r>
      <w:r w:rsidRPr="00F22BED">
        <w:t xml:space="preserve"> and LEM current as a control variable</w:t>
      </w:r>
      <w:r w:rsidR="00E12C9F" w:rsidRPr="00F22BED">
        <w:t xml:space="preserve"> for in-cycle error regulation</w:t>
      </w:r>
      <w:r w:rsidRPr="00F22BED">
        <w:t xml:space="preserve">. The mass of the air fuel mixture </w:t>
      </w:r>
      <w:r w:rsidR="00E12C9F" w:rsidRPr="00F22BED">
        <w:t>is used as</w:t>
      </w:r>
      <w:r w:rsidR="00D26AF9">
        <w:t xml:space="preserve"> a</w:t>
      </w:r>
      <w:r w:rsidR="00E12C9F" w:rsidRPr="00F22BED">
        <w:t xml:space="preserve"> nominal control variable for the nominal power output</w:t>
      </w:r>
      <w:r w:rsidR="003C6B75" w:rsidRPr="00F22BED">
        <w:t xml:space="preserve">, which </w:t>
      </w:r>
      <w:r w:rsidRPr="00F22BED">
        <w:t xml:space="preserve">is kept constant </w:t>
      </w:r>
      <w:r w:rsidR="003C6B75" w:rsidRPr="00F22BED">
        <w:t>during the in-cycle regulation in</w:t>
      </w:r>
      <w:r w:rsidR="002361E8" w:rsidRPr="00F22BED">
        <w:t xml:space="preserve"> </w:t>
      </w:r>
      <w:r w:rsidRPr="00F22BED">
        <w:t xml:space="preserve">the project. The controller gains are calculated using </w:t>
      </w:r>
      <w:r w:rsidR="003C6B75" w:rsidRPr="00F22BED">
        <w:t xml:space="preserve">Proportional-Integral (PI) </w:t>
      </w:r>
      <w:r w:rsidRPr="00F22BED">
        <w:t>controller</w:t>
      </w:r>
      <w:r w:rsidR="003C6B75" w:rsidRPr="00F22BED">
        <w:t>s</w:t>
      </w:r>
      <w:r w:rsidRPr="00F22BED">
        <w:t xml:space="preserve"> </w:t>
      </w:r>
      <w:r w:rsidR="003C6B75" w:rsidRPr="00F22BED">
        <w:t>as</w:t>
      </w:r>
      <w:r w:rsidR="0093356A" w:rsidRPr="00F22BED">
        <w:t xml:space="preserve"> described in the following sections</w:t>
      </w:r>
      <w:r w:rsidRPr="00F22BED">
        <w:t xml:space="preserve">. </w:t>
      </w:r>
    </w:p>
    <w:p w14:paraId="14743302" w14:textId="3080DEA5" w:rsidR="0018593F" w:rsidRPr="00F22BED" w:rsidRDefault="0018593F" w:rsidP="00104440">
      <w:pPr>
        <w:pStyle w:val="Heading3"/>
      </w:pPr>
    </w:p>
    <w:p w14:paraId="43C8290C" w14:textId="12A8EDC2" w:rsidR="00182C0C" w:rsidRPr="00F22BED" w:rsidRDefault="00B30AFC" w:rsidP="00104440">
      <w:pPr>
        <w:pStyle w:val="Heading2"/>
      </w:pPr>
      <w:bookmarkStart w:id="94" w:name="_Toc96979827"/>
      <w:bookmarkStart w:id="95" w:name="_Toc96984322"/>
      <w:bookmarkStart w:id="96" w:name="_Toc98113765"/>
      <w:r w:rsidRPr="00F22BED">
        <w:t>4.</w:t>
      </w:r>
      <w:r w:rsidR="00145609" w:rsidRPr="00F22BED">
        <w:t>3</w:t>
      </w:r>
      <w:r w:rsidRPr="00F22BED">
        <w:t xml:space="preserve"> DESIGN </w:t>
      </w:r>
      <w:r w:rsidR="00011E65" w:rsidRPr="00F22BED">
        <w:t>PROCEDURE</w:t>
      </w:r>
      <w:bookmarkEnd w:id="94"/>
      <w:bookmarkEnd w:id="95"/>
      <w:bookmarkEnd w:id="96"/>
    </w:p>
    <w:p w14:paraId="2501B52D" w14:textId="77777777" w:rsidR="00BB7D21" w:rsidRPr="00F22BED" w:rsidRDefault="00BB7D21" w:rsidP="00104440">
      <w:r w:rsidRPr="00F22BED">
        <w:t xml:space="preserve">An effective approach for trajectory tracking control is by using nested-loop control, also known as cascade control method. By this approach, the plant is expressed as a cascade of subsystems, and the output of a subsystem is used as a virtual control variable for the subsequent subsystem. Each subsystem can be designed separately as a low-order system, which may greatly simplify the design task. </w:t>
      </w:r>
    </w:p>
    <w:p w14:paraId="333C34D2" w14:textId="7FE40362" w:rsidR="00BB7D21" w:rsidRPr="00F22BED" w:rsidRDefault="00BB7D21" w:rsidP="00104440">
      <w:r w:rsidRPr="00F22BED">
        <w:t xml:space="preserve">If the plant dynamics and actuator dynamics have been specified, then the design starts from the innermost loop, with its closed-loop behavior synthesized and tuned to achieve the best performance permitted by the actuator bandwidth. The innermost closed-loop subsystem is then treated as the actuator for the next outer loop, and the design process repeats until the outermost loop is closed to yield the best achievable overall system performance allowed by the </w:t>
      </w:r>
      <w:r w:rsidR="001B097C" w:rsidRPr="00F22BED">
        <w:t xml:space="preserve">plant </w:t>
      </w:r>
      <w:r w:rsidRPr="00F22BED">
        <w:t xml:space="preserve">actuators and the design technique employed. For each loop, the design can be done either by the time-scale separation method based on the singular perturbation theory, in which the outer-loop closed-loop dynamics is synthesized to be 3-5 times </w:t>
      </w:r>
      <w:r w:rsidR="009B29FD" w:rsidRPr="00F22BED">
        <w:t>slower</w:t>
      </w:r>
      <w:r w:rsidRPr="00F22BED">
        <w:t xml:space="preserve"> than the inner-loop, or by the </w:t>
      </w:r>
      <w:commentRangeStart w:id="97"/>
      <w:r w:rsidRPr="00F22BED">
        <w:t xml:space="preserve">backstepping method which is an advanced nonlinear control design method </w:t>
      </w:r>
      <w:commentRangeEnd w:id="97"/>
      <w:r w:rsidR="00013DD2">
        <w:rPr>
          <w:rStyle w:val="CommentReference"/>
        </w:rPr>
        <w:commentReference w:id="97"/>
      </w:r>
      <w:r w:rsidRPr="00F22BED">
        <w:t xml:space="preserve">which may achieve </w:t>
      </w:r>
      <w:r w:rsidRPr="00F22BED">
        <w:lastRenderedPageBreak/>
        <w:t>better overall performance at the cost of significantly more complex design and implementation costs.</w:t>
      </w:r>
    </w:p>
    <w:p w14:paraId="060EEC87" w14:textId="7461C27A" w:rsidR="00BB7D21" w:rsidRPr="00F22BED" w:rsidRDefault="00BB7D21" w:rsidP="00104440">
      <w:r w:rsidRPr="00F22BED">
        <w:t xml:space="preserve">On the other hand, if the overall system performance requirements have been specified and are mandatory, then the design starts from the outermost subsystem whose output is that of the overall system. Once its control input is designed, it will be treated as the command trajectory for the next subsystem track. To synthesize the outermost loop controller gains, the inner-loops are neglected by time-scale separation based on the singular perturbation theory, which requires that the inner-loop time response is sufficiently faster, or its closed-loop bandwidth is sufficiently higher, than those required </w:t>
      </w:r>
      <w:r w:rsidR="00C61208">
        <w:t>for</w:t>
      </w:r>
      <w:r w:rsidRPr="00F22BED">
        <w:t xml:space="preserve"> the outermost loop. This will eventually lead to the required bandwidth for the system actuators, or even necessitates a redesign of the plant dynamic characteristics.</w:t>
      </w:r>
      <w:r w:rsidR="003B1A67" w:rsidRPr="00F22BED">
        <w:t xml:space="preserve"> We have used the second method as explained in detail in following sections</w:t>
      </w:r>
      <w:r w:rsidR="00D279C4" w:rsidRPr="00F22BED">
        <w:t>.</w:t>
      </w:r>
      <w:r w:rsidR="000B7E0F" w:rsidRPr="00F22BED">
        <w:t xml:space="preserve"> </w:t>
      </w:r>
      <w:r w:rsidR="00D81D72" w:rsidRPr="00F22BED">
        <w:t>The basic block diagram of the FPLG is given below</w:t>
      </w:r>
      <w:r w:rsidR="00B965C2" w:rsidRPr="00F22BED">
        <w:t>:</w:t>
      </w:r>
    </w:p>
    <w:p w14:paraId="5C941040" w14:textId="3E8DCE70" w:rsidR="00C67235" w:rsidRPr="00F22BED" w:rsidRDefault="00995AB3" w:rsidP="00104440">
      <w:r>
        <w:rPr>
          <w:noProof/>
        </w:rPr>
        <w:drawing>
          <wp:inline distT="0" distB="0" distL="0" distR="0" wp14:anchorId="6135802B" wp14:editId="527741BF">
            <wp:extent cx="6732000" cy="228495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32000" cy="2284959"/>
                    </a:xfrm>
                    <a:prstGeom prst="rect">
                      <a:avLst/>
                    </a:prstGeom>
                  </pic:spPr>
                </pic:pic>
              </a:graphicData>
            </a:graphic>
          </wp:inline>
        </w:drawing>
      </w:r>
      <w:r w:rsidR="00844B81" w:rsidRPr="00F22BED">
        <w:t xml:space="preserve">    </w:t>
      </w:r>
    </w:p>
    <w:p w14:paraId="16DD020B" w14:textId="0B02223D" w:rsidR="00C67235" w:rsidRPr="00F22BED" w:rsidRDefault="00844B81" w:rsidP="00104440">
      <w:r w:rsidRPr="00F22BED">
        <w:t xml:space="preserve">                                                </w:t>
      </w:r>
      <w:r w:rsidR="00A927E3" w:rsidRPr="00F22BED">
        <w:t xml:space="preserve">      </w:t>
      </w:r>
      <w:r w:rsidR="00C67235" w:rsidRPr="00F22BED">
        <w:t>Figure</w:t>
      </w:r>
      <w:r w:rsidR="00B50D93" w:rsidRPr="00F22BED">
        <w:t xml:space="preserve"> </w:t>
      </w:r>
      <w:r w:rsidR="00C67235" w:rsidRPr="00F22BED">
        <w:t>4.1 Nested loop controller</w:t>
      </w:r>
      <w:r w:rsidR="00A927E3" w:rsidRPr="00F22BED">
        <w:t xml:space="preserve"> </w:t>
      </w:r>
    </w:p>
    <w:p w14:paraId="0594AAF9" w14:textId="4469CD80" w:rsidR="00BB7D21" w:rsidRPr="00F22BED" w:rsidRDefault="00A927E3" w:rsidP="00104440">
      <w:r w:rsidRPr="00F22BED">
        <w:t xml:space="preserve">                    </w:t>
      </w:r>
      <w:r w:rsidR="00C67235" w:rsidRPr="00F22BED">
        <w:t xml:space="preserve">                 </w:t>
      </w:r>
    </w:p>
    <w:p w14:paraId="50B7159F" w14:textId="471B8092" w:rsidR="00496DF5" w:rsidRDefault="00D26AF9" w:rsidP="000205E7">
      <w:r w:rsidRPr="00D26AF9">
        <w:t>The nominal trajectory of the piston can be modeled as an orbitally stable limit cycle</w:t>
      </w:r>
      <w:r>
        <w:t xml:space="preserve">. </w:t>
      </w:r>
      <w:r w:rsidR="008F51C2" w:rsidRPr="00F22BED">
        <w:t>In the context of</w:t>
      </w:r>
      <w:r w:rsidR="0023429D">
        <w:t xml:space="preserve"> two-dimensional</w:t>
      </w:r>
      <w:r w:rsidR="008F51C2" w:rsidRPr="00F22BED">
        <w:t xml:space="preserve"> state-space, periodic oscillations form a phase diagram that is a closed c</w:t>
      </w:r>
      <w:r w:rsidR="0023429D">
        <w:t>ontour</w:t>
      </w:r>
      <w:r w:rsidR="008F51C2" w:rsidRPr="00F22BED">
        <w:t>. The closed c</w:t>
      </w:r>
      <w:r w:rsidR="0023429D">
        <w:t>ontour</w:t>
      </w:r>
      <w:r w:rsidR="008F51C2" w:rsidRPr="00F22BED">
        <w:t xml:space="preserve"> is known as</w:t>
      </w:r>
      <w:r w:rsidR="0023429D">
        <w:t xml:space="preserve"> a</w:t>
      </w:r>
      <w:r w:rsidR="008F51C2" w:rsidRPr="00F22BED">
        <w:t xml:space="preserve"> limit cycle. </w:t>
      </w:r>
      <w:commentRangeStart w:id="98"/>
      <w:r w:rsidR="008F51C2" w:rsidRPr="00F22BED">
        <w:t>A</w:t>
      </w:r>
      <w:r w:rsidR="0023429D">
        <w:t>n orbitally</w:t>
      </w:r>
      <w:r w:rsidR="008F51C2" w:rsidRPr="00F22BED">
        <w:t xml:space="preserve"> stable limit cycle </w:t>
      </w:r>
      <w:r w:rsidR="0023429D">
        <w:t xml:space="preserve">must enclose </w:t>
      </w:r>
      <w:r w:rsidR="008F51C2" w:rsidRPr="00F22BED">
        <w:t>an unstable equilibrium</w:t>
      </w:r>
      <w:r w:rsidR="0023429D">
        <w:t>.</w:t>
      </w:r>
      <w:r w:rsidR="008F51C2" w:rsidRPr="00F22BED">
        <w:t xml:space="preserve"> </w:t>
      </w:r>
      <w:commentRangeEnd w:id="98"/>
      <w:r w:rsidR="00541DF6">
        <w:rPr>
          <w:rStyle w:val="CommentReference"/>
        </w:rPr>
        <w:commentReference w:id="98"/>
      </w:r>
    </w:p>
    <w:p w14:paraId="311DB54F" w14:textId="77777777" w:rsidR="000205E7" w:rsidRPr="00F22BED" w:rsidRDefault="000205E7" w:rsidP="000205E7"/>
    <w:p w14:paraId="7CD6F0BB" w14:textId="624E5077" w:rsidR="00496DF5" w:rsidRPr="00650B56" w:rsidRDefault="00841249" w:rsidP="00104440">
      <w:pPr>
        <w:pStyle w:val="Heading2"/>
      </w:pPr>
      <w:bookmarkStart w:id="99" w:name="_Toc96979828"/>
      <w:bookmarkStart w:id="100" w:name="_Toc96984323"/>
      <w:bookmarkStart w:id="101" w:name="_Toc98113766"/>
      <w:r w:rsidRPr="00650B56">
        <w:lastRenderedPageBreak/>
        <w:t>4.3.1 N</w:t>
      </w:r>
      <w:r w:rsidR="00E11728" w:rsidRPr="00650B56">
        <w:t>OMINAL CONTROL DESIGN</w:t>
      </w:r>
      <w:bookmarkEnd w:id="99"/>
      <w:bookmarkEnd w:id="100"/>
      <w:bookmarkEnd w:id="101"/>
    </w:p>
    <w:p w14:paraId="789E0911" w14:textId="059F2A94" w:rsidR="00ED7EFA" w:rsidRPr="00F22BED" w:rsidRDefault="00ED7EFA" w:rsidP="00104440">
      <w:r w:rsidRPr="00F22BED">
        <w:t xml:space="preserve">For this project the nominal power that is average </w:t>
      </w:r>
      <w:r w:rsidR="007F55EC" w:rsidRPr="00F22BED">
        <w:t>power delivered</w:t>
      </w:r>
      <w:r w:rsidRPr="00F22BED">
        <w:t xml:space="preserve"> to electrical load is chosen to be 15 </w:t>
      </w:r>
      <w:r w:rsidR="00676F7A">
        <w:t>kW</w:t>
      </w:r>
      <w:r w:rsidRPr="00F22BED">
        <w:t xml:space="preserve"> and the operational frequency of engine is chosen to be 25 Hz.</w:t>
      </w:r>
      <w:r w:rsidR="00676F7A">
        <w:t xml:space="preserve"> The output voltage is chosen to be 300 V RMS, and the load is assumed to be resistive.</w:t>
      </w:r>
      <w:r w:rsidRPr="00F22BED">
        <w:t xml:space="preserve"> The power requirement may vary as per load. Thus, any load variation would be reflected in current variation only. </w:t>
      </w:r>
      <w:r w:rsidR="00676F7A">
        <w:t>This</w:t>
      </w:r>
      <w:r w:rsidRPr="00F22BED">
        <w:t xml:space="preserve"> section explains the calculation of fuel mass from nominal power</w:t>
      </w:r>
    </w:p>
    <w:p w14:paraId="61CEBB0C" w14:textId="0129F4F9" w:rsidR="00ED7EFA" w:rsidRPr="00F22BED" w:rsidRDefault="00ED7EFA" w:rsidP="00104440">
      <w:r w:rsidRPr="00F22BED">
        <w:t>The total energy required by the generator to complete one cycle is given by</w:t>
      </w:r>
    </w:p>
    <w:tbl>
      <w:tblPr>
        <w:tblStyle w:val="TableGrid"/>
        <w:tblW w:w="0" w:type="auto"/>
        <w:tblInd w:w="102" w:type="dxa"/>
        <w:tblLook w:val="04A0" w:firstRow="1" w:lastRow="0" w:firstColumn="1" w:lastColumn="0" w:noHBand="0" w:noVBand="1"/>
      </w:tblPr>
      <w:tblGrid>
        <w:gridCol w:w="8346"/>
        <w:gridCol w:w="907"/>
      </w:tblGrid>
      <w:tr w:rsidR="00ED7EFA" w:rsidRPr="00F22BED" w14:paraId="092F27F7" w14:textId="77777777" w:rsidTr="00565649">
        <w:tc>
          <w:tcPr>
            <w:tcW w:w="8346" w:type="dxa"/>
            <w:hideMark/>
          </w:tcPr>
          <w:p w14:paraId="52EAAE86" w14:textId="77777777" w:rsidR="00ED7EFA" w:rsidRPr="00F22BED" w:rsidRDefault="00F51420" w:rsidP="00104440">
            <w:pPr>
              <w:rPr>
                <w:rFonts w:eastAsia="Calibri"/>
              </w:rPr>
            </w:pPr>
            <m:oMathPara>
              <m:oMath>
                <m:sSub>
                  <m:sSubPr>
                    <m:ctrlPr>
                      <w:rPr>
                        <w:rFonts w:ascii="Cambria Math" w:eastAsia="Calibri" w:hAnsi="Cambria Math"/>
                      </w:rPr>
                    </m:ctrlPr>
                  </m:sSubPr>
                  <m:e>
                    <m:r>
                      <w:rPr>
                        <w:rFonts w:ascii="Cambria Math" w:eastAsia="Calibri" w:hAnsi="Cambria Math"/>
                      </w:rPr>
                      <m:t>W</m:t>
                    </m:r>
                  </m:e>
                  <m:sub>
                    <m:r>
                      <w:rPr>
                        <w:rFonts w:ascii="Cambria Math" w:eastAsia="Calibri" w:hAnsi="Cambria Math"/>
                      </w:rPr>
                      <m:t>total</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W</m:t>
                    </m:r>
                  </m:e>
                  <m:sub>
                    <m:r>
                      <w:rPr>
                        <w:rFonts w:ascii="Cambria Math" w:eastAsia="Calibri" w:hAnsi="Cambria Math"/>
                      </w:rPr>
                      <m:t>load</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W</m:t>
                    </m:r>
                  </m:e>
                  <m:sub>
                    <m:r>
                      <w:rPr>
                        <w:rFonts w:ascii="Cambria Math" w:eastAsia="Calibri" w:hAnsi="Cambria Math"/>
                      </w:rPr>
                      <m:t>loss</m:t>
                    </m:r>
                  </m:sub>
                </m:sSub>
              </m:oMath>
            </m:oMathPara>
          </w:p>
        </w:tc>
        <w:tc>
          <w:tcPr>
            <w:tcW w:w="907" w:type="dxa"/>
            <w:hideMark/>
          </w:tcPr>
          <w:p w14:paraId="10362B7E" w14:textId="77777777" w:rsidR="00ED7EFA" w:rsidRPr="00F22BED" w:rsidRDefault="00ED7EFA" w:rsidP="00104440">
            <w:r w:rsidRPr="00F22BED">
              <w:t>(4.3.1)</w:t>
            </w:r>
          </w:p>
        </w:tc>
      </w:tr>
    </w:tbl>
    <w:p w14:paraId="711CE221" w14:textId="1928B2B2" w:rsidR="00ED7EFA" w:rsidRPr="00F22BED" w:rsidRDefault="00ED7EFA" w:rsidP="00104440">
      <w:pPr>
        <w:rPr>
          <w:rFonts w:eastAsiaTheme="minorEastAsia"/>
        </w:rPr>
      </w:pPr>
      <w:r w:rsidRPr="00F22BED">
        <w:rPr>
          <w:rFonts w:eastAsiaTheme="minorEastAsia"/>
        </w:rPr>
        <w:t xml:space="preserve">where,  </w:t>
      </w:r>
      <m:oMath>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total</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load</m:t>
            </m:r>
          </m:sub>
        </m:sSub>
      </m:oMath>
      <w:r w:rsidRPr="00F22BED">
        <w:rPr>
          <w:rFonts w:eastAsiaTheme="minorEastAsia"/>
        </w:rPr>
        <w:t xml:space="preserve"> and </w:t>
      </w:r>
      <m:oMath>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loss</m:t>
            </m:r>
          </m:sub>
        </m:sSub>
      </m:oMath>
      <w:r w:rsidRPr="00F22BED">
        <w:rPr>
          <w:rFonts w:eastAsiaTheme="minorEastAsia"/>
        </w:rPr>
        <w:t xml:space="preserve"> </w:t>
      </w:r>
      <w:r w:rsidR="00676F7A">
        <w:rPr>
          <w:rFonts w:eastAsiaTheme="minorEastAsia"/>
        </w:rPr>
        <w:t>are</w:t>
      </w:r>
      <w:r w:rsidRPr="00F22BED">
        <w:rPr>
          <w:rFonts w:eastAsiaTheme="minorEastAsia"/>
        </w:rPr>
        <w:t xml:space="preserve"> the total energy provided to</w:t>
      </w:r>
      <w:r w:rsidR="00676F7A">
        <w:rPr>
          <w:rFonts w:eastAsiaTheme="minorEastAsia"/>
        </w:rPr>
        <w:t xml:space="preserve"> the</w:t>
      </w:r>
      <w:r w:rsidRPr="00F22BED">
        <w:rPr>
          <w:rFonts w:eastAsiaTheme="minorEastAsia"/>
        </w:rPr>
        <w:t xml:space="preserve"> generator, energy delivered to</w:t>
      </w:r>
      <w:r w:rsidR="00676F7A">
        <w:rPr>
          <w:rFonts w:eastAsiaTheme="minorEastAsia"/>
        </w:rPr>
        <w:t xml:space="preserve"> the electrical</w:t>
      </w:r>
      <w:r w:rsidRPr="00F22BED">
        <w:rPr>
          <w:rFonts w:eastAsiaTheme="minorEastAsia"/>
        </w:rPr>
        <w:t xml:space="preserve"> </w:t>
      </w:r>
      <w:r w:rsidR="00392D80" w:rsidRPr="00F22BED">
        <w:rPr>
          <w:rFonts w:eastAsiaTheme="minorEastAsia"/>
        </w:rPr>
        <w:t>load,</w:t>
      </w:r>
      <w:r w:rsidRPr="00F22BED">
        <w:rPr>
          <w:rFonts w:eastAsiaTheme="minorEastAsia"/>
        </w:rPr>
        <w:t xml:space="preserve"> and energy losses occurred in one cycle</w:t>
      </w:r>
      <w:r w:rsidR="00676F7A">
        <w:rPr>
          <w:rFonts w:eastAsiaTheme="minorEastAsia"/>
        </w:rPr>
        <w:t>,</w:t>
      </w:r>
      <w:r w:rsidRPr="00F22BED">
        <w:rPr>
          <w:rFonts w:eastAsiaTheme="minorEastAsia"/>
        </w:rPr>
        <w:t xml:space="preserve"> respectively.</w:t>
      </w:r>
    </w:p>
    <w:p w14:paraId="7C1BFD0D" w14:textId="77777777" w:rsidR="00ED7EFA" w:rsidRPr="00F22BED" w:rsidRDefault="00ED7EFA" w:rsidP="00104440">
      <w:pPr>
        <w:rPr>
          <w:rFonts w:eastAsiaTheme="minorEastAsia"/>
        </w:rPr>
      </w:pPr>
      <w:r w:rsidRPr="00F22BED">
        <w:rPr>
          <w:rFonts w:eastAsiaTheme="minorEastAsia"/>
        </w:rPr>
        <w:t xml:space="preserve">Now, </w:t>
      </w:r>
    </w:p>
    <w:tbl>
      <w:tblPr>
        <w:tblStyle w:val="TableGrid"/>
        <w:tblW w:w="0" w:type="auto"/>
        <w:tblInd w:w="5" w:type="dxa"/>
        <w:tblLook w:val="04A0" w:firstRow="1" w:lastRow="0" w:firstColumn="1" w:lastColumn="0" w:noHBand="0" w:noVBand="1"/>
      </w:tblPr>
      <w:tblGrid>
        <w:gridCol w:w="8358"/>
        <w:gridCol w:w="895"/>
      </w:tblGrid>
      <w:tr w:rsidR="00ED7EFA" w:rsidRPr="00F22BED" w14:paraId="58B4C15C" w14:textId="77777777" w:rsidTr="00565649">
        <w:tc>
          <w:tcPr>
            <w:tcW w:w="8358" w:type="dxa"/>
          </w:tcPr>
          <w:p w14:paraId="58C7DFAC" w14:textId="77777777" w:rsidR="00ED7EFA" w:rsidRPr="00F22BED" w:rsidRDefault="00F51420" w:rsidP="00104440">
            <m:oMathPara>
              <m:oMath>
                <m:sSub>
                  <m:sSubPr>
                    <m:ctrlPr>
                      <w:rPr>
                        <w:rFonts w:ascii="Cambria Math" w:hAnsi="Cambria Math"/>
                      </w:rPr>
                    </m:ctrlPr>
                  </m:sSubPr>
                  <m:e>
                    <m:r>
                      <w:rPr>
                        <w:rFonts w:ascii="Cambria Math" w:hAnsi="Cambria Math"/>
                      </w:rPr>
                      <m:t>W</m:t>
                    </m:r>
                  </m:e>
                  <m:sub>
                    <m:r>
                      <w:rPr>
                        <w:rFonts w:ascii="Cambria Math" w:hAnsi="Cambria Math"/>
                      </w:rPr>
                      <m:t>total</m:t>
                    </m:r>
                  </m:sub>
                </m:sSub>
                <m:r>
                  <m:rPr>
                    <m:sty m:val="p"/>
                  </m:rPr>
                  <w:rPr>
                    <w:rFonts w:ascii="Cambria Math" w:hAnsi="Cambria Math"/>
                  </w:rPr>
                  <m:t>=</m:t>
                </m:r>
                <m:r>
                  <w:rPr>
                    <w:rFonts w:ascii="Cambria Math" w:hAnsi="Cambria Math"/>
                  </w:rPr>
                  <m:t>η</m:t>
                </m:r>
                <m:sSub>
                  <m:sSubPr>
                    <m:ctrlPr>
                      <w:rPr>
                        <w:rFonts w:ascii="Cambria Math" w:hAnsi="Cambria Math"/>
                      </w:rPr>
                    </m:ctrlPr>
                  </m:sSubPr>
                  <m:e>
                    <m:r>
                      <w:rPr>
                        <w:rFonts w:ascii="Cambria Math" w:hAnsi="Cambria Math"/>
                      </w:rPr>
                      <m:t>Q</m:t>
                    </m:r>
                  </m:e>
                  <m:sub>
                    <m:r>
                      <w:rPr>
                        <w:rFonts w:ascii="Cambria Math" w:hAnsi="Cambria Math"/>
                      </w:rPr>
                      <m:t>LHV</m:t>
                    </m:r>
                  </m:sub>
                </m:sSub>
                <m:sSub>
                  <m:sSubPr>
                    <m:ctrlPr>
                      <w:rPr>
                        <w:rFonts w:ascii="Cambria Math" w:hAnsi="Cambria Math"/>
                      </w:rPr>
                    </m:ctrlPr>
                  </m:sSubPr>
                  <m:e>
                    <m:r>
                      <w:rPr>
                        <w:rFonts w:ascii="Cambria Math" w:hAnsi="Cambria Math"/>
                      </w:rPr>
                      <m:t>m</m:t>
                    </m:r>
                  </m:e>
                  <m:sub>
                    <m:r>
                      <w:rPr>
                        <w:rFonts w:ascii="Cambria Math" w:hAnsi="Cambria Math"/>
                      </w:rPr>
                      <m:t>f</m:t>
                    </m:r>
                  </m:sub>
                </m:sSub>
              </m:oMath>
            </m:oMathPara>
          </w:p>
        </w:tc>
        <w:tc>
          <w:tcPr>
            <w:tcW w:w="895" w:type="dxa"/>
          </w:tcPr>
          <w:p w14:paraId="06DC9E62" w14:textId="77777777" w:rsidR="00ED7EFA" w:rsidRPr="00F22BED" w:rsidRDefault="00ED7EFA" w:rsidP="00104440">
            <w:r w:rsidRPr="00F22BED">
              <w:t xml:space="preserve"> (4.3.2)</w:t>
            </w:r>
          </w:p>
        </w:tc>
      </w:tr>
    </w:tbl>
    <w:p w14:paraId="296AC342" w14:textId="495C28A3" w:rsidR="00ED7EFA" w:rsidRPr="00F22BED" w:rsidRDefault="00ED7EFA" w:rsidP="00104440">
      <w:pPr>
        <w:rPr>
          <w:rFonts w:eastAsiaTheme="minorEastAsia"/>
        </w:rPr>
      </w:pPr>
      <w:r w:rsidRPr="00F22BED">
        <w:t xml:space="preserve">where </w:t>
      </w:r>
      <m:oMath>
        <m:sSub>
          <m:sSubPr>
            <m:ctrlPr>
              <w:rPr>
                <w:rFonts w:ascii="Cambria Math" w:hAnsi="Cambria Math"/>
                <w:i/>
              </w:rPr>
            </m:ctrlPr>
          </m:sSubPr>
          <m:e>
            <m:r>
              <w:rPr>
                <w:rFonts w:ascii="Cambria Math" w:hAnsi="Cambria Math"/>
              </w:rPr>
              <m:t>Q</m:t>
            </m:r>
          </m:e>
          <m:sub>
            <m:r>
              <w:rPr>
                <w:rFonts w:ascii="Cambria Math" w:hAnsi="Cambria Math"/>
              </w:rPr>
              <m:t>LVH</m:t>
            </m:r>
          </m:sub>
        </m:sSub>
      </m:oMath>
      <w:r w:rsidRPr="00F22BED">
        <w:rPr>
          <w:rFonts w:eastAsiaTheme="minorEastAsia"/>
        </w:rPr>
        <w:t xml:space="preserve">, </w:t>
      </w:r>
      <m:oMath>
        <m:r>
          <w:rPr>
            <w:rFonts w:ascii="Cambria Math" w:hAnsi="Cambria Math"/>
          </w:rPr>
          <m:t>η</m:t>
        </m:r>
      </m:oMath>
      <w:r w:rsidRPr="00F22BED">
        <w:rPr>
          <w:rFonts w:eastAsiaTheme="minorEastAsia"/>
        </w:rPr>
        <w:t xml:space="preserve"> and </w:t>
      </w:r>
      <m:oMath>
        <m:sSub>
          <m:sSubPr>
            <m:ctrlPr>
              <w:rPr>
                <w:rFonts w:ascii="Cambria Math" w:hAnsi="Cambria Math"/>
                <w:i/>
              </w:rPr>
            </m:ctrlPr>
          </m:sSubPr>
          <m:e>
            <m:r>
              <w:rPr>
                <w:rFonts w:ascii="Cambria Math" w:hAnsi="Cambria Math"/>
              </w:rPr>
              <m:t>m</m:t>
            </m:r>
          </m:e>
          <m:sub>
            <m:r>
              <w:rPr>
                <w:rFonts w:ascii="Cambria Math" w:hAnsi="Cambria Math"/>
              </w:rPr>
              <m:t>f</m:t>
            </m:r>
          </m:sub>
        </m:sSub>
      </m:oMath>
      <w:r w:rsidRPr="00F22BED">
        <w:rPr>
          <w:rFonts w:eastAsiaTheme="minorEastAsia"/>
        </w:rPr>
        <w:t xml:space="preserve"> are the lower heating value, efficiency</w:t>
      </w:r>
      <w:r w:rsidR="00676F7A">
        <w:rPr>
          <w:rFonts w:eastAsiaTheme="minorEastAsia"/>
        </w:rPr>
        <w:t>,</w:t>
      </w:r>
      <w:r w:rsidRPr="00F22BED">
        <w:rPr>
          <w:rFonts w:eastAsiaTheme="minorEastAsia"/>
        </w:rPr>
        <w:t xml:space="preserve"> and fuel mass respectively.</w:t>
      </w:r>
    </w:p>
    <w:p w14:paraId="7FD196D6" w14:textId="41A7A7C8" w:rsidR="00ED7EFA" w:rsidRPr="00F22BED" w:rsidRDefault="00ED7EFA" w:rsidP="00104440">
      <w:pPr>
        <w:rPr>
          <w:rFonts w:eastAsiaTheme="minorEastAsia"/>
        </w:rPr>
      </w:pPr>
      <w:r w:rsidRPr="00F22BED">
        <w:rPr>
          <w:rFonts w:eastAsiaTheme="minorEastAsia"/>
        </w:rPr>
        <w:t>The load energy can be described in terms of average power as shown in equation (4.3.3)</w:t>
      </w:r>
    </w:p>
    <w:tbl>
      <w:tblPr>
        <w:tblStyle w:val="TableGrid"/>
        <w:tblW w:w="0" w:type="auto"/>
        <w:tblInd w:w="102" w:type="dxa"/>
        <w:tblLook w:val="04A0" w:firstRow="1" w:lastRow="0" w:firstColumn="1" w:lastColumn="0" w:noHBand="0" w:noVBand="1"/>
      </w:tblPr>
      <w:tblGrid>
        <w:gridCol w:w="8346"/>
        <w:gridCol w:w="907"/>
      </w:tblGrid>
      <w:tr w:rsidR="00ED7EFA" w:rsidRPr="00F22BED" w14:paraId="5EDAC107" w14:textId="77777777" w:rsidTr="00565649">
        <w:tc>
          <w:tcPr>
            <w:tcW w:w="8346" w:type="dxa"/>
            <w:hideMark/>
          </w:tcPr>
          <w:p w14:paraId="2694841C" w14:textId="77777777" w:rsidR="00ED7EFA" w:rsidRPr="00F22BED" w:rsidRDefault="00F51420" w:rsidP="00104440">
            <w:pPr>
              <w:rPr>
                <w:rFonts w:eastAsia="Calibri"/>
              </w:rPr>
            </w:pPr>
            <m:oMathPara>
              <m:oMath>
                <m:sSub>
                  <m:sSubPr>
                    <m:ctrlPr>
                      <w:rPr>
                        <w:rFonts w:ascii="Cambria Math" w:eastAsia="Calibri" w:hAnsi="Cambria Math"/>
                      </w:rPr>
                    </m:ctrlPr>
                  </m:sSubPr>
                  <m:e>
                    <m:r>
                      <w:rPr>
                        <w:rFonts w:ascii="Cambria Math" w:eastAsia="Calibri" w:hAnsi="Cambria Math"/>
                      </w:rPr>
                      <m:t>W</m:t>
                    </m:r>
                  </m:e>
                  <m:sub>
                    <m:r>
                      <w:rPr>
                        <w:rFonts w:ascii="Cambria Math" w:eastAsia="Calibri" w:hAnsi="Cambria Math"/>
                      </w:rPr>
                      <m:t>load</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P</m:t>
                    </m:r>
                  </m:e>
                  <m:sub>
                    <m:r>
                      <w:rPr>
                        <w:rFonts w:ascii="Cambria Math" w:eastAsia="Calibri" w:hAnsi="Cambria Math"/>
                      </w:rPr>
                      <m:t>avg</m:t>
                    </m:r>
                  </m:sub>
                </m:sSub>
                <m:r>
                  <w:rPr>
                    <w:rFonts w:ascii="Cambria Math" w:eastAsia="Calibri" w:hAnsi="Cambria Math"/>
                  </w:rPr>
                  <m:t>T</m:t>
                </m:r>
              </m:oMath>
            </m:oMathPara>
          </w:p>
        </w:tc>
        <w:tc>
          <w:tcPr>
            <w:tcW w:w="907" w:type="dxa"/>
            <w:hideMark/>
          </w:tcPr>
          <w:p w14:paraId="2A9CDD19" w14:textId="77777777" w:rsidR="00ED7EFA" w:rsidRPr="00F22BED" w:rsidRDefault="00ED7EFA" w:rsidP="00104440">
            <w:r w:rsidRPr="00F22BED">
              <w:t xml:space="preserve"> (4.3.3)</w:t>
            </w:r>
          </w:p>
        </w:tc>
      </w:tr>
    </w:tbl>
    <w:p w14:paraId="092C052F" w14:textId="2A211EC5" w:rsidR="00ED7EFA" w:rsidRPr="00F22BED" w:rsidRDefault="00ED7EFA" w:rsidP="00104440">
      <w:pPr>
        <w:rPr>
          <w:rFonts w:eastAsiaTheme="minorEastAsia"/>
        </w:rPr>
      </w:pPr>
      <w:r w:rsidRPr="00F22BED">
        <w:rPr>
          <w:rFonts w:eastAsiaTheme="minorEastAsia"/>
        </w:rPr>
        <w:t xml:space="preserve">where </w:t>
      </w:r>
      <m:oMath>
        <m:sSub>
          <m:sSubPr>
            <m:ctrlPr>
              <w:rPr>
                <w:rFonts w:ascii="Cambria Math" w:eastAsia="Calibri" w:hAnsi="Cambria Math"/>
                <w:i/>
              </w:rPr>
            </m:ctrlPr>
          </m:sSubPr>
          <m:e>
            <m:r>
              <w:rPr>
                <w:rFonts w:ascii="Cambria Math" w:eastAsia="Calibri" w:hAnsi="Cambria Math"/>
              </w:rPr>
              <m:t>P</m:t>
            </m:r>
          </m:e>
          <m:sub>
            <m:r>
              <w:rPr>
                <w:rFonts w:ascii="Cambria Math" w:eastAsia="Calibri" w:hAnsi="Cambria Math"/>
              </w:rPr>
              <m:t>avg</m:t>
            </m:r>
          </m:sub>
        </m:sSub>
      </m:oMath>
      <w:r w:rsidRPr="00F22BED">
        <w:rPr>
          <w:rFonts w:eastAsiaTheme="minorEastAsia"/>
        </w:rPr>
        <w:t xml:space="preserve"> </w:t>
      </w:r>
      <w:commentRangeStart w:id="102"/>
      <w:r w:rsidRPr="00F22BED">
        <w:rPr>
          <w:rFonts w:eastAsiaTheme="minorEastAsia"/>
        </w:rPr>
        <w:t xml:space="preserve">and </w:t>
      </w:r>
      <m:oMath>
        <m:r>
          <w:rPr>
            <w:rFonts w:ascii="Cambria Math" w:eastAsia="Calibri" w:hAnsi="Cambria Math"/>
          </w:rPr>
          <m:t>T</m:t>
        </m:r>
        <w:commentRangeEnd w:id="102"/>
        <m:r>
          <m:rPr>
            <m:sty m:val="p"/>
          </m:rPr>
          <w:rPr>
            <w:rStyle w:val="CommentReference"/>
          </w:rPr>
          <w:commentReference w:id="102"/>
        </m:r>
      </m:oMath>
      <w:r w:rsidRPr="00F22BED">
        <w:rPr>
          <w:rFonts w:eastAsiaTheme="minorEastAsia"/>
        </w:rPr>
        <w:t xml:space="preserve"> </w:t>
      </w:r>
      <w:r w:rsidR="00676F7A">
        <w:rPr>
          <w:rFonts w:eastAsiaTheme="minorEastAsia"/>
        </w:rPr>
        <w:t xml:space="preserve"> are the </w:t>
      </w:r>
      <w:r w:rsidRPr="00F22BED">
        <w:rPr>
          <w:rFonts w:eastAsiaTheme="minorEastAsia"/>
        </w:rPr>
        <w:t>RMS load</w:t>
      </w:r>
      <w:r w:rsidR="00676F7A">
        <w:rPr>
          <w:rFonts w:eastAsiaTheme="minorEastAsia"/>
        </w:rPr>
        <w:t xml:space="preserve"> power</w:t>
      </w:r>
      <w:r w:rsidRPr="00F22BED">
        <w:rPr>
          <w:rFonts w:eastAsiaTheme="minorEastAsia"/>
        </w:rPr>
        <w:t xml:space="preserve"> and </w:t>
      </w:r>
      <w:proofErr w:type="gramStart"/>
      <w:r w:rsidRPr="00F22BED">
        <w:rPr>
          <w:rFonts w:eastAsiaTheme="minorEastAsia"/>
        </w:rPr>
        <w:t>time period</w:t>
      </w:r>
      <w:proofErr w:type="gramEnd"/>
      <w:r w:rsidRPr="00F22BED">
        <w:rPr>
          <w:rFonts w:eastAsiaTheme="minorEastAsia"/>
        </w:rPr>
        <w:t xml:space="preserve"> of operation respectively.</w:t>
      </w:r>
    </w:p>
    <w:p w14:paraId="78CF952B" w14:textId="43371236" w:rsidR="00ED7EFA" w:rsidRPr="00F22BED" w:rsidRDefault="00ED7EFA" w:rsidP="00104440">
      <w:pPr>
        <w:rPr>
          <w:rFonts w:eastAsiaTheme="minorEastAsia"/>
        </w:rPr>
      </w:pPr>
      <w:r w:rsidRPr="00F22BED">
        <w:rPr>
          <w:rFonts w:eastAsiaTheme="minorEastAsia"/>
        </w:rPr>
        <w:t xml:space="preserve">Equation </w:t>
      </w:r>
      <w:r w:rsidR="00005817" w:rsidRPr="00F22BED">
        <w:rPr>
          <w:rFonts w:eastAsiaTheme="minorEastAsia"/>
        </w:rPr>
        <w:t>(4.3.</w:t>
      </w:r>
      <w:r w:rsidRPr="00F22BED">
        <w:rPr>
          <w:rFonts w:eastAsiaTheme="minorEastAsia"/>
        </w:rPr>
        <w:t>3</w:t>
      </w:r>
      <w:r w:rsidR="00005817" w:rsidRPr="00F22BED">
        <w:rPr>
          <w:rFonts w:eastAsiaTheme="minorEastAsia"/>
        </w:rPr>
        <w:t>)</w:t>
      </w:r>
      <w:r w:rsidRPr="00F22BED">
        <w:rPr>
          <w:rFonts w:eastAsiaTheme="minorEastAsia"/>
        </w:rPr>
        <w:t xml:space="preserve"> can be modified as</w:t>
      </w:r>
    </w:p>
    <w:tbl>
      <w:tblPr>
        <w:tblStyle w:val="TableGrid"/>
        <w:tblW w:w="0" w:type="auto"/>
        <w:tblInd w:w="102" w:type="dxa"/>
        <w:tblLook w:val="04A0" w:firstRow="1" w:lastRow="0" w:firstColumn="1" w:lastColumn="0" w:noHBand="0" w:noVBand="1"/>
      </w:tblPr>
      <w:tblGrid>
        <w:gridCol w:w="8346"/>
        <w:gridCol w:w="907"/>
      </w:tblGrid>
      <w:tr w:rsidR="00ED7EFA" w:rsidRPr="00F22BED" w14:paraId="3EF6906F" w14:textId="77777777" w:rsidTr="00565649">
        <w:tc>
          <w:tcPr>
            <w:tcW w:w="8346" w:type="dxa"/>
            <w:hideMark/>
          </w:tcPr>
          <w:p w14:paraId="4E9A7C32" w14:textId="77777777" w:rsidR="00ED7EFA" w:rsidRPr="00F22BED" w:rsidRDefault="00F51420" w:rsidP="00104440">
            <w:pPr>
              <w:rPr>
                <w:rFonts w:eastAsia="Calibri"/>
              </w:rPr>
            </w:pPr>
            <m:oMathPara>
              <m:oMath>
                <m:sSub>
                  <m:sSubPr>
                    <m:ctrlPr>
                      <w:rPr>
                        <w:rFonts w:ascii="Cambria Math" w:eastAsia="Calibri" w:hAnsi="Cambria Math"/>
                      </w:rPr>
                    </m:ctrlPr>
                  </m:sSubPr>
                  <m:e>
                    <m:r>
                      <w:rPr>
                        <w:rFonts w:ascii="Cambria Math" w:eastAsia="Calibri" w:hAnsi="Cambria Math"/>
                      </w:rPr>
                      <m:t>W</m:t>
                    </m:r>
                  </m:e>
                  <m:sub>
                    <m:r>
                      <w:rPr>
                        <w:rFonts w:ascii="Cambria Math" w:eastAsia="Calibri" w:hAnsi="Cambria Math"/>
                      </w:rPr>
                      <m:t>load</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w:rPr>
                            <w:rFonts w:ascii="Cambria Math" w:eastAsia="Calibri" w:hAnsi="Cambria Math"/>
                          </w:rPr>
                          <m:t>P</m:t>
                        </m:r>
                      </m:e>
                      <m:sub>
                        <m:r>
                          <w:rPr>
                            <w:rFonts w:ascii="Cambria Math" w:eastAsia="Calibri" w:hAnsi="Cambria Math"/>
                          </w:rPr>
                          <m:t>avg</m:t>
                        </m:r>
                      </m:sub>
                    </m:sSub>
                  </m:num>
                  <m:den>
                    <m:sSub>
                      <m:sSubPr>
                        <m:ctrlPr>
                          <w:rPr>
                            <w:rFonts w:ascii="Cambria Math" w:eastAsia="Calibri" w:hAnsi="Cambria Math"/>
                          </w:rPr>
                        </m:ctrlPr>
                      </m:sSubPr>
                      <m:e>
                        <m:r>
                          <w:rPr>
                            <w:rFonts w:ascii="Cambria Math" w:eastAsia="Calibri" w:hAnsi="Cambria Math"/>
                          </w:rPr>
                          <m:t>f</m:t>
                        </m:r>
                      </m:e>
                      <m:sub>
                        <m:r>
                          <w:rPr>
                            <w:rFonts w:ascii="Cambria Math" w:eastAsia="Calibri" w:hAnsi="Cambria Math"/>
                          </w:rPr>
                          <m:t>eq</m:t>
                        </m:r>
                      </m:sub>
                    </m:sSub>
                  </m:den>
                </m:f>
              </m:oMath>
            </m:oMathPara>
          </w:p>
        </w:tc>
        <w:tc>
          <w:tcPr>
            <w:tcW w:w="907" w:type="dxa"/>
            <w:hideMark/>
          </w:tcPr>
          <w:p w14:paraId="179B6175" w14:textId="77777777" w:rsidR="00ED7EFA" w:rsidRPr="00F22BED" w:rsidRDefault="00ED7EFA" w:rsidP="00104440">
            <w:r w:rsidRPr="00F22BED">
              <w:t xml:space="preserve"> (4.3.4)</w:t>
            </w:r>
          </w:p>
        </w:tc>
      </w:tr>
    </w:tbl>
    <w:p w14:paraId="140FBE61" w14:textId="77777777" w:rsidR="00ED7EFA" w:rsidRPr="00F22BED" w:rsidRDefault="00ED7EFA" w:rsidP="00104440">
      <w:pPr>
        <w:rPr>
          <w:rFonts w:eastAsiaTheme="minorEastAsia"/>
        </w:rPr>
      </w:pPr>
      <w:r w:rsidRPr="00F22BED">
        <w:rPr>
          <w:rFonts w:eastAsiaTheme="minorEastAsia"/>
        </w:rPr>
        <w:t xml:space="preserve">where </w:t>
      </w:r>
      <m:oMath>
        <m:sSub>
          <m:sSubPr>
            <m:ctrlPr>
              <w:rPr>
                <w:rFonts w:ascii="Cambria Math" w:eastAsia="Calibri" w:hAnsi="Cambria Math"/>
                <w:i/>
              </w:rPr>
            </m:ctrlPr>
          </m:sSubPr>
          <m:e>
            <m:r>
              <w:rPr>
                <w:rFonts w:ascii="Cambria Math" w:eastAsia="Calibri" w:hAnsi="Cambria Math"/>
              </w:rPr>
              <m:t>f</m:t>
            </m:r>
          </m:e>
          <m:sub>
            <m:r>
              <w:rPr>
                <w:rFonts w:ascii="Cambria Math" w:eastAsia="Calibri" w:hAnsi="Cambria Math"/>
              </w:rPr>
              <m:t>eq</m:t>
            </m:r>
          </m:sub>
        </m:sSub>
      </m:oMath>
      <w:r w:rsidRPr="00F22BED">
        <w:rPr>
          <w:rFonts w:eastAsiaTheme="minorEastAsia"/>
        </w:rPr>
        <w:t xml:space="preserve"> is the frequency of </w:t>
      </w:r>
      <w:proofErr w:type="gramStart"/>
      <w:r w:rsidRPr="00F22BED">
        <w:rPr>
          <w:rFonts w:eastAsiaTheme="minorEastAsia"/>
        </w:rPr>
        <w:t>operation.</w:t>
      </w:r>
      <w:proofErr w:type="gramEnd"/>
    </w:p>
    <w:p w14:paraId="3B0750BA" w14:textId="62542289" w:rsidR="00ED7EFA" w:rsidRPr="00F22BED" w:rsidRDefault="00676F7A" w:rsidP="00104440">
      <w:pPr>
        <w:rPr>
          <w:rFonts w:eastAsiaTheme="minorEastAsia"/>
        </w:rPr>
      </w:pPr>
      <w:r>
        <w:rPr>
          <w:rFonts w:eastAsiaTheme="minorEastAsia"/>
        </w:rPr>
        <w:t>For purely resistive load t</w:t>
      </w:r>
      <w:r w:rsidR="00ED7EFA" w:rsidRPr="00F22BED">
        <w:rPr>
          <w:rFonts w:eastAsiaTheme="minorEastAsia"/>
        </w:rPr>
        <w:t>he average power can be further simplified as</w:t>
      </w:r>
    </w:p>
    <w:tbl>
      <w:tblPr>
        <w:tblStyle w:val="TableGrid"/>
        <w:tblW w:w="0" w:type="auto"/>
        <w:tblInd w:w="102" w:type="dxa"/>
        <w:tblLook w:val="04A0" w:firstRow="1" w:lastRow="0" w:firstColumn="1" w:lastColumn="0" w:noHBand="0" w:noVBand="1"/>
      </w:tblPr>
      <w:tblGrid>
        <w:gridCol w:w="8346"/>
        <w:gridCol w:w="907"/>
      </w:tblGrid>
      <w:tr w:rsidR="00ED7EFA" w:rsidRPr="00F22BED" w14:paraId="23041718" w14:textId="77777777" w:rsidTr="00565649">
        <w:tc>
          <w:tcPr>
            <w:tcW w:w="8346" w:type="dxa"/>
            <w:hideMark/>
          </w:tcPr>
          <w:p w14:paraId="22B0BFF8" w14:textId="77777777" w:rsidR="00ED7EFA" w:rsidRPr="00F22BED" w:rsidRDefault="00F51420" w:rsidP="00104440">
            <w:pPr>
              <w:rPr>
                <w:rFonts w:eastAsia="Calibri"/>
              </w:rPr>
            </w:pPr>
            <m:oMathPara>
              <m:oMath>
                <m:sSub>
                  <m:sSubPr>
                    <m:ctrlPr>
                      <w:rPr>
                        <w:rFonts w:ascii="Cambria Math" w:eastAsia="Calibri" w:hAnsi="Cambria Math"/>
                      </w:rPr>
                    </m:ctrlPr>
                  </m:sSubPr>
                  <m:e>
                    <m:r>
                      <w:rPr>
                        <w:rFonts w:ascii="Cambria Math" w:eastAsia="Calibri" w:hAnsi="Cambria Math"/>
                      </w:rPr>
                      <m:t>W</m:t>
                    </m:r>
                  </m:e>
                  <m:sub>
                    <m:r>
                      <w:rPr>
                        <w:rFonts w:ascii="Cambria Math" w:eastAsia="Calibri" w:hAnsi="Cambria Math"/>
                      </w:rPr>
                      <m:t>load</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w:rPr>
                            <w:rFonts w:ascii="Cambria Math" w:eastAsia="Calibri" w:hAnsi="Cambria Math"/>
                          </w:rPr>
                          <m:t>V</m:t>
                        </m:r>
                      </m:e>
                      <m:sub>
                        <m:r>
                          <w:rPr>
                            <w:rFonts w:ascii="Cambria Math" w:eastAsia="Calibri" w:hAnsi="Cambria Math"/>
                          </w:rPr>
                          <m:t>rms</m:t>
                        </m:r>
                      </m:sub>
                    </m:sSub>
                    <m:sSub>
                      <m:sSubPr>
                        <m:ctrlPr>
                          <w:rPr>
                            <w:rFonts w:ascii="Cambria Math" w:eastAsia="Calibri" w:hAnsi="Cambria Math"/>
                          </w:rPr>
                        </m:ctrlPr>
                      </m:sSubPr>
                      <m:e>
                        <m:r>
                          <w:rPr>
                            <w:rFonts w:ascii="Cambria Math" w:eastAsia="Calibri" w:hAnsi="Cambria Math"/>
                          </w:rPr>
                          <m:t>I</m:t>
                        </m:r>
                      </m:e>
                      <m:sub>
                        <m:r>
                          <w:rPr>
                            <w:rFonts w:ascii="Cambria Math" w:eastAsia="Calibri" w:hAnsi="Cambria Math"/>
                          </w:rPr>
                          <m:t>rms</m:t>
                        </m:r>
                      </m:sub>
                    </m:sSub>
                  </m:num>
                  <m:den>
                    <m:sSub>
                      <m:sSubPr>
                        <m:ctrlPr>
                          <w:rPr>
                            <w:rFonts w:ascii="Cambria Math" w:eastAsia="Calibri" w:hAnsi="Cambria Math"/>
                          </w:rPr>
                        </m:ctrlPr>
                      </m:sSubPr>
                      <m:e>
                        <m:r>
                          <w:rPr>
                            <w:rFonts w:ascii="Cambria Math" w:eastAsia="Calibri" w:hAnsi="Cambria Math"/>
                          </w:rPr>
                          <m:t>f</m:t>
                        </m:r>
                      </m:e>
                      <m:sub>
                        <m:r>
                          <w:rPr>
                            <w:rFonts w:ascii="Cambria Math" w:eastAsia="Calibri" w:hAnsi="Cambria Math"/>
                          </w:rPr>
                          <m:t>eq</m:t>
                        </m:r>
                      </m:sub>
                    </m:sSub>
                  </m:den>
                </m:f>
              </m:oMath>
            </m:oMathPara>
          </w:p>
        </w:tc>
        <w:tc>
          <w:tcPr>
            <w:tcW w:w="907" w:type="dxa"/>
            <w:hideMark/>
          </w:tcPr>
          <w:p w14:paraId="71C1631C" w14:textId="77777777" w:rsidR="00ED7EFA" w:rsidRPr="00F22BED" w:rsidRDefault="00ED7EFA" w:rsidP="00104440">
            <w:r w:rsidRPr="00F22BED">
              <w:t xml:space="preserve"> (4.3.5)</w:t>
            </w:r>
          </w:p>
        </w:tc>
      </w:tr>
    </w:tbl>
    <w:p w14:paraId="0A2ADBCD" w14:textId="00275A7B" w:rsidR="00ED7EFA" w:rsidRPr="00F22BED" w:rsidRDefault="00ED7EFA" w:rsidP="00104440">
      <w:pPr>
        <w:rPr>
          <w:rFonts w:eastAsiaTheme="minorEastAsia"/>
        </w:rPr>
      </w:pPr>
      <w:r w:rsidRPr="00F22BED">
        <w:rPr>
          <w:rFonts w:eastAsiaTheme="minorEastAsia"/>
        </w:rPr>
        <w:t xml:space="preserve">Substituting </w:t>
      </w:r>
      <w:r w:rsidR="003105A9" w:rsidRPr="00F22BED">
        <w:rPr>
          <w:rFonts w:eastAsiaTheme="minorEastAsia"/>
        </w:rPr>
        <w:t xml:space="preserve">equation </w:t>
      </w:r>
      <w:r w:rsidR="00005817" w:rsidRPr="00F22BED">
        <w:rPr>
          <w:rFonts w:eastAsiaTheme="minorEastAsia"/>
        </w:rPr>
        <w:t>(4.3.</w:t>
      </w:r>
      <w:r w:rsidRPr="00F22BED">
        <w:rPr>
          <w:rFonts w:eastAsiaTheme="minorEastAsia"/>
        </w:rPr>
        <w:t>2</w:t>
      </w:r>
      <w:r w:rsidR="00005817" w:rsidRPr="00F22BED">
        <w:rPr>
          <w:rFonts w:eastAsiaTheme="minorEastAsia"/>
        </w:rPr>
        <w:t>)</w:t>
      </w:r>
      <w:r w:rsidRPr="00F22BED">
        <w:rPr>
          <w:rFonts w:eastAsiaTheme="minorEastAsia"/>
        </w:rPr>
        <w:t xml:space="preserve"> and </w:t>
      </w:r>
      <w:r w:rsidR="00005817" w:rsidRPr="00F22BED">
        <w:rPr>
          <w:rFonts w:eastAsiaTheme="minorEastAsia"/>
        </w:rPr>
        <w:t>(4.3.</w:t>
      </w:r>
      <w:r w:rsidRPr="00F22BED">
        <w:rPr>
          <w:rFonts w:eastAsiaTheme="minorEastAsia"/>
        </w:rPr>
        <w:t>5</w:t>
      </w:r>
      <w:r w:rsidR="00005817" w:rsidRPr="00F22BED">
        <w:rPr>
          <w:rFonts w:eastAsiaTheme="minorEastAsia"/>
        </w:rPr>
        <w:t>)</w:t>
      </w:r>
      <w:r w:rsidRPr="00F22BED">
        <w:rPr>
          <w:rFonts w:eastAsiaTheme="minorEastAsia"/>
        </w:rPr>
        <w:t xml:space="preserve"> in </w:t>
      </w:r>
      <w:r w:rsidR="002C1801" w:rsidRPr="00F22BED">
        <w:rPr>
          <w:rFonts w:eastAsiaTheme="minorEastAsia"/>
        </w:rPr>
        <w:t>equation</w:t>
      </w:r>
      <w:r w:rsidR="00C60FE4" w:rsidRPr="00F22BED">
        <w:rPr>
          <w:rFonts w:eastAsiaTheme="minorEastAsia"/>
        </w:rPr>
        <w:t xml:space="preserve"> </w:t>
      </w:r>
      <w:r w:rsidR="002C1801" w:rsidRPr="00F22BED">
        <w:rPr>
          <w:rFonts w:eastAsiaTheme="minorEastAsia"/>
        </w:rPr>
        <w:t>(4.3.</w:t>
      </w:r>
      <w:r w:rsidRPr="00F22BED">
        <w:rPr>
          <w:rFonts w:eastAsiaTheme="minorEastAsia"/>
        </w:rPr>
        <w:t>1</w:t>
      </w:r>
      <w:r w:rsidR="002C1801" w:rsidRPr="00F22BED">
        <w:rPr>
          <w:rFonts w:eastAsiaTheme="minorEastAsia"/>
        </w:rPr>
        <w:t>)</w:t>
      </w:r>
      <w:r w:rsidRPr="00F22BED">
        <w:rPr>
          <w:rFonts w:eastAsiaTheme="minorEastAsia"/>
        </w:rPr>
        <w:t xml:space="preserve"> we have</w:t>
      </w:r>
    </w:p>
    <w:tbl>
      <w:tblPr>
        <w:tblStyle w:val="TableGrid"/>
        <w:tblW w:w="0" w:type="auto"/>
        <w:tblInd w:w="102" w:type="dxa"/>
        <w:tblLook w:val="04A0" w:firstRow="1" w:lastRow="0" w:firstColumn="1" w:lastColumn="0" w:noHBand="0" w:noVBand="1"/>
      </w:tblPr>
      <w:tblGrid>
        <w:gridCol w:w="8346"/>
        <w:gridCol w:w="907"/>
      </w:tblGrid>
      <w:tr w:rsidR="00ED7EFA" w:rsidRPr="00F22BED" w14:paraId="378EA8DC" w14:textId="77777777" w:rsidTr="00565649">
        <w:tc>
          <w:tcPr>
            <w:tcW w:w="8346" w:type="dxa"/>
            <w:hideMark/>
          </w:tcPr>
          <w:p w14:paraId="293F030B" w14:textId="77777777" w:rsidR="00ED7EFA" w:rsidRPr="00F22BED" w:rsidRDefault="00ED7EFA" w:rsidP="00104440">
            <w:pPr>
              <w:rPr>
                <w:rFonts w:eastAsia="Calibri"/>
              </w:rPr>
            </w:pPr>
            <m:oMathPara>
              <m:oMath>
                <m:r>
                  <w:rPr>
                    <w:rFonts w:ascii="Cambria Math" w:eastAsia="Calibri" w:hAnsi="Cambria Math"/>
                  </w:rPr>
                  <m:t>η</m:t>
                </m:r>
                <m:sSub>
                  <m:sSubPr>
                    <m:ctrlPr>
                      <w:rPr>
                        <w:rFonts w:ascii="Cambria Math" w:eastAsia="Calibri" w:hAnsi="Cambria Math"/>
                      </w:rPr>
                    </m:ctrlPr>
                  </m:sSubPr>
                  <m:e>
                    <m:r>
                      <w:rPr>
                        <w:rFonts w:ascii="Cambria Math" w:eastAsia="Calibri" w:hAnsi="Cambria Math"/>
                      </w:rPr>
                      <m:t>Q</m:t>
                    </m:r>
                  </m:e>
                  <m:sub>
                    <m:r>
                      <w:rPr>
                        <w:rFonts w:ascii="Cambria Math" w:eastAsia="Calibri" w:hAnsi="Cambria Math"/>
                      </w:rPr>
                      <m:t>LHV</m:t>
                    </m:r>
                  </m:sub>
                </m:sSub>
                <m:sSub>
                  <m:sSubPr>
                    <m:ctrlPr>
                      <w:rPr>
                        <w:rFonts w:ascii="Cambria Math" w:eastAsia="Calibri" w:hAnsi="Cambria Math"/>
                      </w:rPr>
                    </m:ctrlPr>
                  </m:sSubPr>
                  <m:e>
                    <m:r>
                      <w:rPr>
                        <w:rFonts w:ascii="Cambria Math" w:eastAsia="Calibri" w:hAnsi="Cambria Math"/>
                      </w:rPr>
                      <m:t>m</m:t>
                    </m:r>
                  </m:e>
                  <m:sub>
                    <m:r>
                      <w:rPr>
                        <w:rFonts w:ascii="Cambria Math" w:eastAsia="Calibri" w:hAnsi="Cambria Math"/>
                      </w:rPr>
                      <m:t>f</m:t>
                    </m:r>
                  </m:sub>
                </m:sSub>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w:rPr>
                            <w:rFonts w:ascii="Cambria Math" w:eastAsia="Calibri" w:hAnsi="Cambria Math"/>
                          </w:rPr>
                          <m:t>V</m:t>
                        </m:r>
                      </m:e>
                      <m:sub>
                        <m:r>
                          <w:rPr>
                            <w:rFonts w:ascii="Cambria Math" w:eastAsia="Calibri" w:hAnsi="Cambria Math"/>
                          </w:rPr>
                          <m:t>rms</m:t>
                        </m:r>
                      </m:sub>
                    </m:sSub>
                    <m:sSub>
                      <m:sSubPr>
                        <m:ctrlPr>
                          <w:rPr>
                            <w:rFonts w:ascii="Cambria Math" w:eastAsia="Calibri" w:hAnsi="Cambria Math"/>
                          </w:rPr>
                        </m:ctrlPr>
                      </m:sSubPr>
                      <m:e>
                        <m:r>
                          <w:rPr>
                            <w:rFonts w:ascii="Cambria Math" w:eastAsia="Calibri" w:hAnsi="Cambria Math"/>
                          </w:rPr>
                          <m:t>I</m:t>
                        </m:r>
                      </m:e>
                      <m:sub>
                        <m:r>
                          <w:rPr>
                            <w:rFonts w:ascii="Cambria Math" w:eastAsia="Calibri" w:hAnsi="Cambria Math"/>
                          </w:rPr>
                          <m:t>rms</m:t>
                        </m:r>
                      </m:sub>
                    </m:sSub>
                  </m:num>
                  <m:den>
                    <m:sSub>
                      <m:sSubPr>
                        <m:ctrlPr>
                          <w:rPr>
                            <w:rFonts w:ascii="Cambria Math" w:eastAsia="Calibri" w:hAnsi="Cambria Math"/>
                          </w:rPr>
                        </m:ctrlPr>
                      </m:sSubPr>
                      <m:e>
                        <m:r>
                          <w:rPr>
                            <w:rFonts w:ascii="Cambria Math" w:eastAsia="Calibri" w:hAnsi="Cambria Math"/>
                          </w:rPr>
                          <m:t>f</m:t>
                        </m:r>
                      </m:e>
                      <m:sub>
                        <m:r>
                          <w:rPr>
                            <w:rFonts w:ascii="Cambria Math" w:eastAsia="Calibri" w:hAnsi="Cambria Math"/>
                          </w:rPr>
                          <m:t>eq</m:t>
                        </m:r>
                      </m:sub>
                    </m:sSub>
                  </m:den>
                </m:f>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W</m:t>
                    </m:r>
                  </m:e>
                  <m:sub>
                    <m:r>
                      <w:rPr>
                        <w:rFonts w:ascii="Cambria Math" w:eastAsia="Calibri" w:hAnsi="Cambria Math"/>
                      </w:rPr>
                      <m:t>loss</m:t>
                    </m:r>
                  </m:sub>
                </m:sSub>
              </m:oMath>
            </m:oMathPara>
          </w:p>
        </w:tc>
        <w:tc>
          <w:tcPr>
            <w:tcW w:w="907" w:type="dxa"/>
            <w:hideMark/>
          </w:tcPr>
          <w:p w14:paraId="71647FFB" w14:textId="77777777" w:rsidR="00ED7EFA" w:rsidRPr="00F22BED" w:rsidRDefault="00ED7EFA" w:rsidP="00104440">
            <w:r w:rsidRPr="00F22BED">
              <w:t xml:space="preserve"> (4.3.6)</w:t>
            </w:r>
          </w:p>
        </w:tc>
      </w:tr>
    </w:tbl>
    <w:p w14:paraId="76F0D051" w14:textId="05203CE8" w:rsidR="00ED7EFA" w:rsidRPr="00F22BED" w:rsidRDefault="00ED7EFA" w:rsidP="00104440">
      <w:pPr>
        <w:rPr>
          <w:rFonts w:eastAsiaTheme="minorEastAsia"/>
        </w:rPr>
      </w:pPr>
      <w:r w:rsidRPr="00F22BED">
        <w:rPr>
          <w:rFonts w:eastAsiaTheme="minorEastAsia"/>
        </w:rPr>
        <w:t xml:space="preserve">Equation (4.3.6) provides us with a simple linear relationship between </w:t>
      </w:r>
      <m:oMath>
        <m:sSub>
          <m:sSubPr>
            <m:ctrlPr>
              <w:rPr>
                <w:rFonts w:ascii="Cambria Math" w:eastAsia="Calibri" w:hAnsi="Cambria Math"/>
                <w:i/>
              </w:rPr>
            </m:ctrlPr>
          </m:sSubPr>
          <m:e>
            <m:r>
              <w:rPr>
                <w:rFonts w:ascii="Cambria Math" w:eastAsia="Calibri" w:hAnsi="Cambria Math"/>
              </w:rPr>
              <m:t>I</m:t>
            </m:r>
          </m:e>
          <m:sub>
            <m:r>
              <w:rPr>
                <w:rFonts w:ascii="Cambria Math" w:eastAsia="Calibri" w:hAnsi="Cambria Math"/>
              </w:rPr>
              <m:t>rms</m:t>
            </m:r>
          </m:sub>
        </m:sSub>
      </m:oMath>
      <w:r w:rsidRPr="00F22BE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m:t>
            </m:r>
          </m:sub>
        </m:sSub>
      </m:oMath>
      <w:r w:rsidRPr="00F22BED">
        <w:rPr>
          <w:rFonts w:eastAsiaTheme="minorEastAsia"/>
        </w:rPr>
        <w:t xml:space="preserve"> which</w:t>
      </w:r>
      <w:r w:rsidR="006431A2">
        <w:rPr>
          <w:rFonts w:eastAsiaTheme="minorEastAsia"/>
        </w:rPr>
        <w:t xml:space="preserve"> can be</w:t>
      </w:r>
      <w:r w:rsidR="00676F7A">
        <w:rPr>
          <w:rFonts w:eastAsiaTheme="minorEastAsia"/>
        </w:rPr>
        <w:t xml:space="preserve"> used to calculate</w:t>
      </w:r>
      <w:r w:rsidR="00833E17">
        <w:rPr>
          <w:rFonts w:eastAsiaTheme="minorEastAsia"/>
        </w:rPr>
        <w:t xml:space="preserve"> the required fuel input</w:t>
      </w:r>
      <w:r w:rsidRPr="00F22BED">
        <w:rPr>
          <w:rFonts w:eastAsiaTheme="minorEastAsia"/>
        </w:rPr>
        <w:t xml:space="preserve">. The modeling of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loss</m:t>
            </m:r>
          </m:sub>
        </m:sSub>
      </m:oMath>
      <w:r w:rsidRPr="00F22BED">
        <w:rPr>
          <w:rFonts w:eastAsiaTheme="minorEastAsia"/>
        </w:rPr>
        <w:t xml:space="preserve"> is complex and thus will be </w:t>
      </w:r>
      <w:commentRangeStart w:id="103"/>
      <w:r w:rsidRPr="00F22BED">
        <w:rPr>
          <w:rFonts w:eastAsiaTheme="minorEastAsia"/>
        </w:rPr>
        <w:lastRenderedPageBreak/>
        <w:t>managed by feedback</w:t>
      </w:r>
      <w:commentRangeEnd w:id="103"/>
      <w:r w:rsidR="00227880">
        <w:rPr>
          <w:rStyle w:val="CommentReference"/>
        </w:rPr>
        <w:commentReference w:id="103"/>
      </w:r>
      <w:r w:rsidRPr="00F22BED">
        <w:rPr>
          <w:rFonts w:eastAsiaTheme="minorEastAsia"/>
        </w:rPr>
        <w:t xml:space="preserve">. Substituting </w:t>
      </w:r>
      <m:oMath>
        <m:sSub>
          <m:sSubPr>
            <m:ctrlPr>
              <w:rPr>
                <w:rFonts w:ascii="Cambria Math" w:hAnsi="Cambria Math"/>
                <w:i/>
              </w:rPr>
            </m:ctrlPr>
          </m:sSubPr>
          <m:e>
            <m:r>
              <w:rPr>
                <w:rFonts w:ascii="Cambria Math" w:hAnsi="Cambria Math"/>
              </w:rPr>
              <m:t>Q</m:t>
            </m:r>
          </m:e>
          <m:sub>
            <m:r>
              <w:rPr>
                <w:rFonts w:ascii="Cambria Math" w:hAnsi="Cambria Math"/>
              </w:rPr>
              <m:t>LHV</m:t>
            </m:r>
          </m:sub>
        </m:sSub>
      </m:oMath>
      <w:r w:rsidRPr="00F22BED">
        <w:rPr>
          <w:rFonts w:eastAsiaTheme="minorEastAsia"/>
        </w:rPr>
        <w:t xml:space="preserve"> for petroleum as 44 j/mg and efficiency </w:t>
      </w:r>
      <m:oMath>
        <m:r>
          <w:rPr>
            <w:rFonts w:ascii="Cambria Math" w:hAnsi="Cambria Math"/>
          </w:rPr>
          <m:t>η=</m:t>
        </m:r>
      </m:oMath>
      <w:r w:rsidRPr="00F22BED">
        <w:rPr>
          <w:rFonts w:eastAsiaTheme="minorEastAsia"/>
        </w:rPr>
        <w:t xml:space="preserve">30%, the fuel mass per cycle can be determined for a given nominal power. </w:t>
      </w:r>
    </w:p>
    <w:p w14:paraId="0DC49014" w14:textId="40CD37EB" w:rsidR="008F51C2" w:rsidRPr="00F22BED" w:rsidRDefault="00833E17" w:rsidP="00104440">
      <w:pPr>
        <w:rPr>
          <w:rFonts w:eastAsiaTheme="minorEastAsia"/>
          <w:sz w:val="22"/>
        </w:rPr>
      </w:pPr>
      <w:r>
        <w:rPr>
          <w:rFonts w:eastAsiaTheme="minorEastAsia"/>
        </w:rPr>
        <w:t xml:space="preserve">The </w:t>
      </w:r>
      <w:r w:rsidR="008F51C2" w:rsidRPr="00F22BED">
        <w:rPr>
          <w:rFonts w:eastAsiaTheme="minorEastAsia"/>
        </w:rPr>
        <w:t>nominal</w:t>
      </w:r>
      <w:r>
        <w:rPr>
          <w:rFonts w:eastAsiaTheme="minorEastAsia"/>
        </w:rPr>
        <w:t xml:space="preserve"> piston</w:t>
      </w:r>
      <w:r w:rsidR="008F51C2" w:rsidRPr="00F22BED">
        <w:rPr>
          <w:rFonts w:eastAsiaTheme="minorEastAsia"/>
        </w:rPr>
        <w:t xml:space="preserve"> trajectory of the FPLG in this project is</w:t>
      </w:r>
      <w:r>
        <w:rPr>
          <w:rFonts w:eastAsiaTheme="minorEastAsia"/>
        </w:rPr>
        <w:t xml:space="preserve"> generated using</w:t>
      </w:r>
      <w:r w:rsidR="008F51C2" w:rsidRPr="00F22BED">
        <w:rPr>
          <w:rFonts w:eastAsiaTheme="minorEastAsia"/>
        </w:rPr>
        <w:t xml:space="preserve"> </w:t>
      </w:r>
      <w:proofErr w:type="spellStart"/>
      <w:r w:rsidR="008F51C2" w:rsidRPr="00F22BED">
        <w:rPr>
          <w:rFonts w:eastAsiaTheme="minorEastAsia"/>
        </w:rPr>
        <w:t>Hopf</w:t>
      </w:r>
      <w:proofErr w:type="spellEnd"/>
      <w:r w:rsidR="008F51C2" w:rsidRPr="00F22BED">
        <w:rPr>
          <w:rFonts w:eastAsiaTheme="minorEastAsia"/>
        </w:rPr>
        <w:t xml:space="preserve"> supercritical oscillator. The supercritical oscillator can be described in polar form </w:t>
      </w:r>
      <w:r>
        <w:rPr>
          <w:rFonts w:eastAsiaTheme="minorEastAsia"/>
        </w:rPr>
        <w:t xml:space="preserve">in a two-dimensional space by </w:t>
      </w:r>
      <w:r w:rsidR="008F51C2" w:rsidRPr="00F22BED">
        <w:rPr>
          <w:rFonts w:eastAsiaTheme="minorEastAsia"/>
        </w:rPr>
        <w:t xml:space="preserve">equation </w:t>
      </w:r>
      <w:commentRangeStart w:id="104"/>
      <w:r w:rsidR="008F51C2" w:rsidRPr="00F22BED">
        <w:rPr>
          <w:rFonts w:eastAsiaTheme="minorEastAsia"/>
        </w:rPr>
        <w:t>given below</w:t>
      </w:r>
      <w:commentRangeEnd w:id="104"/>
      <w:r w:rsidR="00831410">
        <w:rPr>
          <w:rStyle w:val="CommentReference"/>
        </w:rPr>
        <w:commentReference w:id="104"/>
      </w:r>
    </w:p>
    <w:tbl>
      <w:tblPr>
        <w:tblStyle w:val="TableGrid"/>
        <w:tblW w:w="0" w:type="auto"/>
        <w:tblInd w:w="102" w:type="dxa"/>
        <w:tblLook w:val="04A0" w:firstRow="1" w:lastRow="0" w:firstColumn="1" w:lastColumn="0" w:noHBand="0" w:noVBand="1"/>
      </w:tblPr>
      <w:tblGrid>
        <w:gridCol w:w="8346"/>
        <w:gridCol w:w="907"/>
      </w:tblGrid>
      <w:tr w:rsidR="008F51C2" w:rsidRPr="00F22BED" w14:paraId="0487C369" w14:textId="77777777" w:rsidTr="00010F13">
        <w:tc>
          <w:tcPr>
            <w:tcW w:w="8346" w:type="dxa"/>
            <w:hideMark/>
          </w:tcPr>
          <w:p w14:paraId="48D7F57B" w14:textId="784C3507" w:rsidR="008F51C2" w:rsidRPr="00F22BED" w:rsidRDefault="00F51420" w:rsidP="00104440">
            <w:pPr>
              <w:rPr>
                <w:rFonts w:eastAsia="Calibri"/>
              </w:rPr>
            </w:pPr>
            <m:oMathPara>
              <m:oMath>
                <m:acc>
                  <m:accPr>
                    <m:chr m:val="̇"/>
                    <m:ctrlPr>
                      <w:rPr>
                        <w:rFonts w:ascii="Cambria Math" w:hAnsi="Cambria Math"/>
                        <w:sz w:val="22"/>
                      </w:rPr>
                    </m:ctrlPr>
                  </m:accPr>
                  <m:e>
                    <m:r>
                      <w:rPr>
                        <w:rFonts w:ascii="Cambria Math" w:hAnsi="Cambria Math"/>
                      </w:rPr>
                      <m:t>r</m:t>
                    </m:r>
                  </m:e>
                </m:acc>
                <m:r>
                  <m:rPr>
                    <m:sty m:val="p"/>
                  </m:rPr>
                  <w:rPr>
                    <w:rFonts w:ascii="Cambria Math" w:hAnsi="Cambria Math"/>
                  </w:rPr>
                  <m:t>=</m:t>
                </m:r>
                <m:r>
                  <w:rPr>
                    <w:rFonts w:ascii="Cambria Math" w:hAnsi="Cambria Math"/>
                  </w:rPr>
                  <m:t>r</m:t>
                </m:r>
                <m:d>
                  <m:dPr>
                    <m:ctrlPr>
                      <w:rPr>
                        <w:rFonts w:ascii="Cambria Math" w:hAnsi="Cambria Math"/>
                        <w:sz w:val="22"/>
                      </w:rPr>
                    </m:ctrlPr>
                  </m:dPr>
                  <m:e>
                    <m:r>
                      <w:rPr>
                        <w:rFonts w:ascii="Cambria Math" w:hAnsi="Cambria Math"/>
                      </w:rPr>
                      <m:t>μ</m:t>
                    </m:r>
                    <m:r>
                      <m:rPr>
                        <m:sty m:val="p"/>
                      </m:rPr>
                      <w:rPr>
                        <w:rFonts w:ascii="Cambria Math" w:hAnsi="Cambria Math"/>
                      </w:rPr>
                      <m:t>-</m:t>
                    </m:r>
                    <m:sSup>
                      <m:sSupPr>
                        <m:ctrlPr>
                          <w:rPr>
                            <w:rFonts w:ascii="Cambria Math" w:hAnsi="Cambria Math"/>
                            <w:sz w:val="22"/>
                          </w:rPr>
                        </m:ctrlPr>
                      </m:sSupPr>
                      <m:e>
                        <m:r>
                          <w:rPr>
                            <w:rFonts w:ascii="Cambria Math" w:hAnsi="Cambria Math"/>
                          </w:rPr>
                          <m:t>r</m:t>
                        </m:r>
                      </m:e>
                      <m:sup>
                        <m:r>
                          <m:rPr>
                            <m:sty m:val="p"/>
                          </m:rPr>
                          <w:rPr>
                            <w:rFonts w:ascii="Cambria Math" w:hAnsi="Cambria Math"/>
                          </w:rPr>
                          <m:t>2</m:t>
                        </m:r>
                      </m:sup>
                    </m:sSup>
                  </m:e>
                </m:d>
              </m:oMath>
            </m:oMathPara>
          </w:p>
        </w:tc>
        <w:tc>
          <w:tcPr>
            <w:tcW w:w="907" w:type="dxa"/>
            <w:hideMark/>
          </w:tcPr>
          <w:p w14:paraId="1FF13B97" w14:textId="1213F660" w:rsidR="008F51C2" w:rsidRPr="00F22BED" w:rsidRDefault="008F51C2" w:rsidP="00104440">
            <w:pPr>
              <w:rPr>
                <w:rFonts w:eastAsiaTheme="minorEastAsia"/>
              </w:rPr>
            </w:pPr>
            <w:r w:rsidRPr="00F22BED">
              <w:t>(</w:t>
            </w:r>
            <w:r w:rsidR="003078B7" w:rsidRPr="00F22BED">
              <w:t>4.</w:t>
            </w:r>
            <w:r w:rsidR="00EC02B5" w:rsidRPr="00F22BED">
              <w:t>3</w:t>
            </w:r>
            <w:r w:rsidR="003078B7" w:rsidRPr="00F22BED">
              <w:t>.</w:t>
            </w:r>
            <w:r w:rsidR="00833E17">
              <w:t>7</w:t>
            </w:r>
            <w:r w:rsidRPr="00F22BED">
              <w:t>)</w:t>
            </w:r>
          </w:p>
        </w:tc>
      </w:tr>
      <w:tr w:rsidR="008F51C2" w:rsidRPr="00F22BED" w14:paraId="7BC9C476" w14:textId="77777777" w:rsidTr="00010F13">
        <w:tc>
          <w:tcPr>
            <w:tcW w:w="8346" w:type="dxa"/>
            <w:hideMark/>
          </w:tcPr>
          <w:p w14:paraId="6760456B" w14:textId="1DFEFFE2" w:rsidR="008F51C2" w:rsidRPr="00F22BED" w:rsidRDefault="00F51420" w:rsidP="00104440">
            <w:pPr>
              <w:rPr>
                <w:rFonts w:eastAsia="Calibri"/>
              </w:rPr>
            </w:pPr>
            <m:oMathPara>
              <m:oMath>
                <m:acc>
                  <m:accPr>
                    <m:chr m:val="̇"/>
                    <m:ctrlPr>
                      <w:rPr>
                        <w:rFonts w:ascii="Cambria Math" w:hAnsi="Cambria Math"/>
                        <w:sz w:val="22"/>
                      </w:rPr>
                    </m:ctrlPr>
                  </m:accPr>
                  <m:e>
                    <m:r>
                      <w:rPr>
                        <w:rFonts w:ascii="Cambria Math" w:hAnsi="Cambria Math"/>
                      </w:rPr>
                      <m:t>θ</m:t>
                    </m:r>
                  </m:e>
                </m:acc>
                <m:r>
                  <m:rPr>
                    <m:sty m:val="p"/>
                  </m:rPr>
                  <w:rPr>
                    <w:rFonts w:ascii="Cambria Math" w:hAnsi="Cambria Math"/>
                  </w:rPr>
                  <m:t>=</m:t>
                </m:r>
                <m:r>
                  <w:rPr>
                    <w:rFonts w:ascii="Cambria Math" w:hAnsi="Cambria Math"/>
                  </w:rPr>
                  <m:t>ω</m:t>
                </m:r>
              </m:oMath>
            </m:oMathPara>
          </w:p>
        </w:tc>
        <w:tc>
          <w:tcPr>
            <w:tcW w:w="907" w:type="dxa"/>
            <w:hideMark/>
          </w:tcPr>
          <w:p w14:paraId="73541580" w14:textId="72D582F9" w:rsidR="008F51C2" w:rsidRPr="00F22BED" w:rsidRDefault="008F51C2" w:rsidP="00104440">
            <w:pPr>
              <w:rPr>
                <w:rFonts w:eastAsiaTheme="minorEastAsia"/>
              </w:rPr>
            </w:pPr>
            <w:r w:rsidRPr="00F22BED">
              <w:t>(</w:t>
            </w:r>
            <w:r w:rsidR="003078B7" w:rsidRPr="00F22BED">
              <w:t>4.</w:t>
            </w:r>
            <w:r w:rsidR="00EC02B5" w:rsidRPr="00F22BED">
              <w:t>3</w:t>
            </w:r>
            <w:r w:rsidR="003078B7" w:rsidRPr="00F22BED">
              <w:t>.</w:t>
            </w:r>
            <w:r w:rsidR="00833E17">
              <w:t>8</w:t>
            </w:r>
            <w:r w:rsidRPr="00F22BED">
              <w:t>)</w:t>
            </w:r>
          </w:p>
        </w:tc>
      </w:tr>
    </w:tbl>
    <w:p w14:paraId="0682D18A" w14:textId="0A4D9F79" w:rsidR="008F51C2" w:rsidRPr="00F22BED" w:rsidRDefault="008F51C2" w:rsidP="00104440">
      <w:pPr>
        <w:rPr>
          <w:rFonts w:eastAsiaTheme="minorEastAsia"/>
          <w:sz w:val="22"/>
        </w:rPr>
      </w:pPr>
      <w:r w:rsidRPr="00F22BED">
        <w:rPr>
          <w:rFonts w:eastAsiaTheme="minorEastAsia"/>
        </w:rPr>
        <w:t xml:space="preserve">where, </w:t>
      </w:r>
      <m:oMath>
        <m:r>
          <w:rPr>
            <w:rFonts w:ascii="Cambria Math" w:eastAsiaTheme="minorEastAsia" w:hAnsi="Cambria Math"/>
          </w:rPr>
          <m:t>r≥0</m:t>
        </m:r>
      </m:oMath>
      <w:r w:rsidRPr="00F22BED">
        <w:rPr>
          <w:rFonts w:eastAsiaTheme="minorEastAsia"/>
        </w:rPr>
        <w:t xml:space="preserve"> is the modulus i.e., Euclidean distance of the point describing the current state of the system from the unstable equilibrium of the limit cycle thus, </w:t>
      </w:r>
      <m:oMath>
        <m:r>
          <w:rPr>
            <w:rFonts w:ascii="Cambria Math" w:eastAsiaTheme="minorEastAsia" w:hAnsi="Cambria Math"/>
          </w:rPr>
          <m:t>r≥0</m:t>
        </m:r>
      </m:oMath>
      <w:r w:rsidRPr="00F22BED">
        <w:rPr>
          <w:rFonts w:eastAsiaTheme="minorEastAsia"/>
        </w:rPr>
        <w:t xml:space="preserve"> </w:t>
      </w:r>
      <w:commentRangeStart w:id="105"/>
      <w:r w:rsidRPr="00F22BED">
        <w:rPr>
          <w:rFonts w:eastAsiaTheme="minorEastAsia"/>
        </w:rPr>
        <w:t xml:space="preserve">and </w:t>
      </w:r>
      <m:oMath>
        <m:r>
          <w:rPr>
            <w:rFonts w:ascii="Cambria Math" w:eastAsiaTheme="minorEastAsia" w:hAnsi="Cambria Math"/>
          </w:rPr>
          <m:t>θ</m:t>
        </m:r>
      </m:oMath>
      <w:r w:rsidRPr="00F22BED">
        <w:rPr>
          <w:rFonts w:eastAsiaTheme="minorEastAsia"/>
        </w:rPr>
        <w:t xml:space="preserve"> is the azimuth </w:t>
      </w:r>
      <w:commentRangeEnd w:id="105"/>
      <w:r w:rsidR="00886834">
        <w:rPr>
          <w:rStyle w:val="CommentReference"/>
        </w:rPr>
        <w:commentReference w:id="105"/>
      </w:r>
      <w:r w:rsidRPr="00F22BED">
        <w:rPr>
          <w:rFonts w:eastAsiaTheme="minorEastAsia"/>
        </w:rPr>
        <w:t xml:space="preserve">or polar angle. </w:t>
      </w:r>
      <w:r w:rsidR="006431A2">
        <w:rPr>
          <w:rFonts w:eastAsiaTheme="minorEastAsia"/>
        </w:rPr>
        <w:t>For</w:t>
      </w:r>
      <m:oMath>
        <m:r>
          <w:rPr>
            <w:rFonts w:ascii="Cambria Math" w:eastAsiaTheme="minorEastAsia" w:hAnsi="Cambria Math"/>
          </w:rPr>
          <m:t>μ&gt;0</m:t>
        </m:r>
      </m:oMath>
      <w:r w:rsidR="007F0B5B" w:rsidRPr="00F22BED">
        <w:rPr>
          <w:rFonts w:eastAsiaTheme="minorEastAsia"/>
        </w:rPr>
        <w:t xml:space="preserve"> we can write from </w:t>
      </w:r>
      <w:r w:rsidR="00DE7613" w:rsidRPr="00F22BED">
        <w:rPr>
          <w:rFonts w:eastAsiaTheme="minorEastAsia"/>
        </w:rPr>
        <w:t>equation</w:t>
      </w:r>
      <w:r w:rsidR="00DE7613">
        <w:rPr>
          <w:rFonts w:eastAsiaTheme="minorEastAsia"/>
        </w:rPr>
        <w:t>, (</w:t>
      </w:r>
      <w:r w:rsidR="0088233C">
        <w:rPr>
          <w:rFonts w:eastAsiaTheme="minorEastAsia"/>
        </w:rPr>
        <w:t>4.3.7) and</w:t>
      </w:r>
      <w:r w:rsidR="007F0B5B" w:rsidRPr="00F22BED">
        <w:rPr>
          <w:rFonts w:eastAsiaTheme="minorEastAsia"/>
        </w:rPr>
        <w:t xml:space="preserve"> (4.</w:t>
      </w:r>
      <w:r w:rsidR="00F43A68" w:rsidRPr="00F22BED">
        <w:rPr>
          <w:rFonts w:eastAsiaTheme="minorEastAsia"/>
        </w:rPr>
        <w:t>3</w:t>
      </w:r>
      <w:r w:rsidR="007F0B5B" w:rsidRPr="00F22BED">
        <w:rPr>
          <w:rFonts w:eastAsiaTheme="minorEastAsia"/>
        </w:rPr>
        <w:t>.</w:t>
      </w:r>
      <w:r w:rsidR="00F43A68" w:rsidRPr="00F22BED">
        <w:rPr>
          <w:rFonts w:eastAsiaTheme="minorEastAsia"/>
        </w:rPr>
        <w:t>8</w:t>
      </w:r>
      <w:r w:rsidR="007F0B5B" w:rsidRPr="00F22BED">
        <w:rPr>
          <w:rFonts w:eastAsiaTheme="minorEastAsia"/>
        </w:rPr>
        <w:t>) that</w:t>
      </w:r>
    </w:p>
    <w:tbl>
      <w:tblPr>
        <w:tblStyle w:val="TableGrid"/>
        <w:tblW w:w="0" w:type="auto"/>
        <w:tblInd w:w="102" w:type="dxa"/>
        <w:tblLook w:val="04A0" w:firstRow="1" w:lastRow="0" w:firstColumn="1" w:lastColumn="0" w:noHBand="0" w:noVBand="1"/>
      </w:tblPr>
      <w:tblGrid>
        <w:gridCol w:w="8341"/>
        <w:gridCol w:w="907"/>
      </w:tblGrid>
      <w:tr w:rsidR="008F51C2" w:rsidRPr="00F22BED" w14:paraId="227CD566" w14:textId="77777777" w:rsidTr="0088233C">
        <w:trPr>
          <w:trHeight w:val="194"/>
        </w:trPr>
        <w:tc>
          <w:tcPr>
            <w:tcW w:w="8341" w:type="dxa"/>
            <w:hideMark/>
          </w:tcPr>
          <w:bookmarkStart w:id="106" w:name="_Hlk98112250"/>
          <w:p w14:paraId="63AD598C" w14:textId="1BE7ADCA" w:rsidR="008F51C2" w:rsidRPr="00F22BED" w:rsidRDefault="00F51420" w:rsidP="00104440">
            <w:pPr>
              <w:rPr>
                <w:rFonts w:eastAsia="Calibri"/>
              </w:rPr>
            </w:pPr>
            <m:oMathPara>
              <m:oMath>
                <m:acc>
                  <m:accPr>
                    <m:chr m:val="̇"/>
                    <m:ctrlPr>
                      <w:rPr>
                        <w:rFonts w:ascii="Cambria Math" w:hAnsi="Cambria Math"/>
                        <w:sz w:val="22"/>
                      </w:rPr>
                    </m:ctrlPr>
                  </m:accPr>
                  <m:e>
                    <m:r>
                      <w:rPr>
                        <w:rFonts w:ascii="Cambria Math" w:hAnsi="Cambria Math"/>
                      </w:rPr>
                      <m:t>r</m:t>
                    </m:r>
                  </m:e>
                </m:acc>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&gt;0 ∀</m:t>
                          </m:r>
                          <m:r>
                            <w:rPr>
                              <w:rFonts w:ascii="Cambria Math" w:hAnsi="Cambria Math"/>
                            </w:rPr>
                            <m:t>r</m:t>
                          </m:r>
                          <m:r>
                            <m:rPr>
                              <m:sty m:val="p"/>
                            </m:rPr>
                            <w:rPr>
                              <w:rFonts w:ascii="Cambria Math" w:hAnsi="Cambria Math"/>
                            </w:rPr>
                            <m:t>∈0,</m:t>
                          </m:r>
                          <m:rad>
                            <m:radPr>
                              <m:degHide m:val="1"/>
                              <m:ctrlPr>
                                <w:rPr>
                                  <w:rFonts w:ascii="Cambria Math" w:hAnsi="Cambria Math"/>
                                  <w:sz w:val="22"/>
                                </w:rPr>
                              </m:ctrlPr>
                            </m:radPr>
                            <m:deg/>
                            <m:e>
                              <m:r>
                                <w:rPr>
                                  <w:rFonts w:ascii="Cambria Math" w:hAnsi="Cambria Math"/>
                                </w:rPr>
                                <m:t>μ</m:t>
                              </m:r>
                            </m:e>
                          </m:rad>
                        </m:e>
                      </m:mr>
                      <m:mr>
                        <m:e>
                          <m:r>
                            <m:rPr>
                              <m:sty m:val="p"/>
                            </m:rPr>
                            <w:rPr>
                              <w:rFonts w:ascii="Cambria Math" w:hAnsi="Cambria Math"/>
                            </w:rPr>
                            <m:t>&lt;0 ∀</m:t>
                          </m:r>
                          <m:r>
                            <w:rPr>
                              <w:rFonts w:ascii="Cambria Math" w:hAnsi="Cambria Math"/>
                            </w:rPr>
                            <m:t>r</m:t>
                          </m:r>
                          <m:r>
                            <m:rPr>
                              <m:sty m:val="p"/>
                            </m:rPr>
                            <w:rPr>
                              <w:rFonts w:ascii="Cambria Math" w:hAnsi="Cambria Math"/>
                            </w:rPr>
                            <m:t>∈</m:t>
                          </m:r>
                          <m:rad>
                            <m:radPr>
                              <m:degHide m:val="1"/>
                              <m:ctrlPr>
                                <w:rPr>
                                  <w:rFonts w:ascii="Cambria Math" w:hAnsi="Cambria Math"/>
                                  <w:sz w:val="22"/>
                                </w:rPr>
                              </m:ctrlPr>
                            </m:radPr>
                            <m:deg/>
                            <m:e>
                              <m:r>
                                <w:rPr>
                                  <w:rFonts w:ascii="Cambria Math" w:hAnsi="Cambria Math"/>
                                </w:rPr>
                                <m:t>μ</m:t>
                              </m:r>
                            </m:e>
                          </m:rad>
                          <m:r>
                            <m:rPr>
                              <m:sty m:val="p"/>
                            </m:rPr>
                            <w:rPr>
                              <w:rFonts w:ascii="Cambria Math" w:hAnsi="Cambria Math"/>
                            </w:rPr>
                            <m:t>,∞</m:t>
                          </m:r>
                        </m:e>
                      </m:mr>
                      <m:mr>
                        <m:e>
                          <m:acc>
                            <m:accPr>
                              <m:chr m:val="̇"/>
                              <m:ctrlPr>
                                <w:rPr>
                                  <w:rFonts w:ascii="Cambria Math" w:hAnsi="Cambria Math"/>
                                  <w:sz w:val="22"/>
                                </w:rPr>
                              </m:ctrlPr>
                            </m:accPr>
                            <m:e>
                              <m:r>
                                <w:rPr>
                                  <w:rFonts w:ascii="Cambria Math" w:hAnsi="Cambria Math"/>
                                </w:rPr>
                                <m:t>r</m:t>
                              </m:r>
                            </m:e>
                          </m:acc>
                          <m:r>
                            <m:rPr>
                              <m:sty m:val="p"/>
                            </m:rPr>
                            <w:rPr>
                              <w:rFonts w:ascii="Cambria Math" w:hAnsi="Cambria Math"/>
                            </w:rPr>
                            <m:t xml:space="preserve">=0 , </m:t>
                          </m:r>
                          <m:r>
                            <w:rPr>
                              <w:rFonts w:ascii="Cambria Math" w:hAnsi="Cambria Math"/>
                            </w:rPr>
                            <m:t>r</m:t>
                          </m:r>
                          <m:r>
                            <m:rPr>
                              <m:sty m:val="p"/>
                            </m:rPr>
                            <w:rPr>
                              <w:rFonts w:ascii="Cambria Math" w:hAnsi="Cambria Math"/>
                            </w:rPr>
                            <m:t>=0,</m:t>
                          </m:r>
                          <m:rad>
                            <m:radPr>
                              <m:degHide m:val="1"/>
                              <m:ctrlPr>
                                <w:rPr>
                                  <w:rFonts w:ascii="Cambria Math" w:hAnsi="Cambria Math"/>
                                  <w:sz w:val="22"/>
                                </w:rPr>
                              </m:ctrlPr>
                            </m:radPr>
                            <m:deg/>
                            <m:e>
                              <m:r>
                                <w:rPr>
                                  <w:rFonts w:ascii="Cambria Math" w:hAnsi="Cambria Math"/>
                                </w:rPr>
                                <m:t>μ</m:t>
                              </m:r>
                            </m:e>
                          </m:rad>
                        </m:e>
                      </m:mr>
                    </m:m>
                  </m:e>
                </m:d>
              </m:oMath>
            </m:oMathPara>
          </w:p>
        </w:tc>
        <w:tc>
          <w:tcPr>
            <w:tcW w:w="907" w:type="dxa"/>
            <w:hideMark/>
          </w:tcPr>
          <w:p w14:paraId="11BC615A" w14:textId="77777777" w:rsidR="0088233C" w:rsidRDefault="0088233C" w:rsidP="00104440"/>
          <w:p w14:paraId="0C513577" w14:textId="3C974199" w:rsidR="008F51C2" w:rsidRPr="00F22BED" w:rsidRDefault="008F51C2" w:rsidP="00104440">
            <w:pPr>
              <w:rPr>
                <w:rFonts w:eastAsiaTheme="minorEastAsia"/>
              </w:rPr>
            </w:pPr>
            <w:r w:rsidRPr="00F22BED">
              <w:t>(</w:t>
            </w:r>
            <w:r w:rsidR="003078B7" w:rsidRPr="00F22BED">
              <w:t>4.</w:t>
            </w:r>
            <w:r w:rsidR="00EC02B5" w:rsidRPr="00F22BED">
              <w:t>3</w:t>
            </w:r>
            <w:r w:rsidR="003078B7" w:rsidRPr="00F22BED">
              <w:t>.</w:t>
            </w:r>
            <w:r w:rsidR="00833E17">
              <w:t>9</w:t>
            </w:r>
            <w:r w:rsidRPr="00F22BED">
              <w:t>)</w:t>
            </w:r>
          </w:p>
        </w:tc>
      </w:tr>
    </w:tbl>
    <w:bookmarkEnd w:id="106"/>
    <w:p w14:paraId="4578F442" w14:textId="5D153456" w:rsidR="008F51C2" w:rsidRPr="00F22BED" w:rsidRDefault="008F51C2" w:rsidP="00104440">
      <w:pPr>
        <w:rPr>
          <w:rFonts w:eastAsiaTheme="minorEastAsia"/>
          <w:sz w:val="22"/>
        </w:rPr>
      </w:pPr>
      <w:r w:rsidRPr="00F22BED">
        <w:rPr>
          <w:rFonts w:eastAsiaTheme="minorEastAsia"/>
        </w:rPr>
        <w:t xml:space="preserve"> </w:t>
      </w:r>
      <w:r w:rsidR="006431A2">
        <w:rPr>
          <w:rFonts w:eastAsiaTheme="minorEastAsia"/>
        </w:rPr>
        <w:t>E</w:t>
      </w:r>
      <w:r w:rsidRPr="00F22BED">
        <w:rPr>
          <w:rFonts w:eastAsiaTheme="minorEastAsia"/>
        </w:rPr>
        <w:t>quation (</w:t>
      </w:r>
      <w:r w:rsidR="0000754D" w:rsidRPr="00F22BED">
        <w:rPr>
          <w:rFonts w:eastAsiaTheme="minorEastAsia"/>
        </w:rPr>
        <w:t>4.</w:t>
      </w:r>
      <w:r w:rsidR="0063420D" w:rsidRPr="00F22BED">
        <w:rPr>
          <w:rFonts w:eastAsiaTheme="minorEastAsia"/>
        </w:rPr>
        <w:t>3</w:t>
      </w:r>
      <w:r w:rsidR="0000754D" w:rsidRPr="00F22BED">
        <w:rPr>
          <w:rFonts w:eastAsiaTheme="minorEastAsia"/>
        </w:rPr>
        <w:t>.</w:t>
      </w:r>
      <w:r w:rsidR="00067953">
        <w:rPr>
          <w:rFonts w:eastAsiaTheme="minorEastAsia"/>
        </w:rPr>
        <w:t>9</w:t>
      </w:r>
      <w:r w:rsidRPr="00F22BED">
        <w:rPr>
          <w:rFonts w:eastAsiaTheme="minorEastAsia"/>
        </w:rPr>
        <w:t xml:space="preserve">) implies that the value of </w:t>
      </w:r>
      <m:oMath>
        <m:r>
          <w:rPr>
            <w:rFonts w:ascii="Cambria Math" w:eastAsiaTheme="minorEastAsia" w:hAnsi="Cambria Math"/>
          </w:rPr>
          <m:t>r</m:t>
        </m:r>
      </m:oMath>
      <w:r w:rsidRPr="00F22BED">
        <w:rPr>
          <w:rFonts w:eastAsiaTheme="minorEastAsia"/>
        </w:rPr>
        <w:t xml:space="preserve"> eventually converges to </w:t>
      </w:r>
      <m:oMath>
        <m:rad>
          <m:radPr>
            <m:degHide m:val="1"/>
            <m:ctrlPr>
              <w:rPr>
                <w:rFonts w:ascii="Cambria Math" w:eastAsiaTheme="minorEastAsia" w:hAnsi="Cambria Math"/>
                <w:i/>
                <w:sz w:val="22"/>
              </w:rPr>
            </m:ctrlPr>
          </m:radPr>
          <m:deg/>
          <m:e>
            <m:r>
              <w:rPr>
                <w:rFonts w:ascii="Cambria Math" w:hAnsi="Cambria Math"/>
              </w:rPr>
              <m:t>μ</m:t>
            </m:r>
          </m:e>
        </m:rad>
      </m:oMath>
      <w:r w:rsidRPr="00F22BED">
        <w:rPr>
          <w:rFonts w:eastAsiaTheme="minorEastAsia"/>
        </w:rPr>
        <w:t xml:space="preserve"> thus, the locus</w:t>
      </w:r>
      <w:r w:rsidR="00FD6417">
        <w:rPr>
          <w:rFonts w:eastAsiaTheme="minorEastAsia"/>
        </w:rPr>
        <w:t xml:space="preserve"> of</w:t>
      </w:r>
      <w:r w:rsidRPr="00F22BED">
        <w:rPr>
          <w:rFonts w:eastAsiaTheme="minorEastAsia"/>
        </w:rPr>
        <w:t xml:space="preserve"> phase diagram would be a circle of radius </w:t>
      </w:r>
      <m:oMath>
        <m:rad>
          <m:radPr>
            <m:degHide m:val="1"/>
            <m:ctrlPr>
              <w:rPr>
                <w:rFonts w:ascii="Cambria Math" w:eastAsiaTheme="minorEastAsia" w:hAnsi="Cambria Math"/>
                <w:i/>
                <w:sz w:val="22"/>
              </w:rPr>
            </m:ctrlPr>
          </m:radPr>
          <m:deg/>
          <m:e>
            <m:r>
              <w:rPr>
                <w:rFonts w:ascii="Cambria Math" w:hAnsi="Cambria Math"/>
              </w:rPr>
              <m:t>μ</m:t>
            </m:r>
          </m:e>
        </m:rad>
      </m:oMath>
      <w:r w:rsidRPr="00F22BED">
        <w:rPr>
          <w:rFonts w:eastAsiaTheme="minorEastAsia"/>
        </w:rPr>
        <w:t xml:space="preserve">. </w:t>
      </w:r>
    </w:p>
    <w:p w14:paraId="4C3F5FB8" w14:textId="1DB30FB4" w:rsidR="008F51C2" w:rsidRPr="00F22BED" w:rsidRDefault="008F51C2" w:rsidP="00104440">
      <w:pPr>
        <w:rPr>
          <w:rFonts w:eastAsiaTheme="minorEastAsia"/>
        </w:rPr>
      </w:pPr>
      <w:r w:rsidRPr="00F22BED">
        <w:rPr>
          <w:rFonts w:eastAsiaTheme="minorEastAsia"/>
        </w:rPr>
        <w:t xml:space="preserve">Let us suppose point </w:t>
      </w:r>
      <m:oMath>
        <m:sSub>
          <m:sSubPr>
            <m:ctrlPr>
              <w:rPr>
                <w:rFonts w:ascii="Cambria Math" w:eastAsiaTheme="minorEastAsia" w:hAnsi="Cambria Math"/>
                <w:i/>
                <w:sz w:val="22"/>
              </w:rPr>
            </m:ctrlPr>
          </m:sSubPr>
          <m:e>
            <m:r>
              <w:rPr>
                <w:rFonts w:ascii="Cambria Math" w:eastAsiaTheme="minorEastAsia" w:hAnsi="Cambria Math"/>
              </w:rPr>
              <m:t>p</m:t>
            </m:r>
          </m:e>
          <m:sub>
            <m:r>
              <w:rPr>
                <w:rFonts w:ascii="Cambria Math" w:eastAsiaTheme="minorEastAsia" w:hAnsi="Cambria Math"/>
              </w:rPr>
              <m:t>e</m:t>
            </m:r>
          </m:sub>
        </m:sSub>
        <m:r>
          <w:rPr>
            <w:rFonts w:ascii="Cambria Math" w:eastAsiaTheme="minorEastAsia" w:hAnsi="Cambria Math"/>
          </w:rPr>
          <m:t>(α,β)</m:t>
        </m:r>
      </m:oMath>
      <w:r w:rsidRPr="00F22BED">
        <w:rPr>
          <w:rFonts w:eastAsiaTheme="minorEastAsia"/>
        </w:rPr>
        <w:t xml:space="preserve"> as the equilibrium point for our </w:t>
      </w:r>
      <w:r w:rsidR="00067953">
        <w:rPr>
          <w:rFonts w:eastAsiaTheme="minorEastAsia"/>
        </w:rPr>
        <w:t>piston motion</w:t>
      </w:r>
      <w:r w:rsidRPr="00F22BED">
        <w:rPr>
          <w:rFonts w:eastAsiaTheme="minorEastAsia"/>
        </w:rPr>
        <w:t xml:space="preserve"> system. Then, equation (</w:t>
      </w:r>
      <w:r w:rsidR="00FB6DB9" w:rsidRPr="00F22BED">
        <w:rPr>
          <w:rFonts w:eastAsiaTheme="minorEastAsia"/>
        </w:rPr>
        <w:t>4.</w:t>
      </w:r>
      <w:r w:rsidR="00111A02" w:rsidRPr="00F22BED">
        <w:rPr>
          <w:rFonts w:eastAsiaTheme="minorEastAsia"/>
        </w:rPr>
        <w:t>3</w:t>
      </w:r>
      <w:r w:rsidR="00FB6DB9" w:rsidRPr="00F22BED">
        <w:rPr>
          <w:rFonts w:eastAsiaTheme="minorEastAsia"/>
        </w:rPr>
        <w:t>.</w:t>
      </w:r>
      <w:r w:rsidR="00833E17">
        <w:rPr>
          <w:rFonts w:eastAsiaTheme="minorEastAsia"/>
        </w:rPr>
        <w:t>7</w:t>
      </w:r>
      <w:r w:rsidRPr="00F22BED">
        <w:rPr>
          <w:rFonts w:eastAsiaTheme="minorEastAsia"/>
        </w:rPr>
        <w:t xml:space="preserve">) can be converted into cartesian frame having coordinates </w:t>
      </w:r>
      <m:oMath>
        <m:r>
          <w:rPr>
            <w:rFonts w:ascii="Cambria Math" w:eastAsiaTheme="minorEastAsia" w:hAnsi="Cambria Math"/>
          </w:rPr>
          <m:t>p(</m:t>
        </m:r>
        <m:sSub>
          <m:sSubPr>
            <m:ctrlPr>
              <w:rPr>
                <w:rFonts w:ascii="Cambria Math" w:eastAsiaTheme="minorEastAsia" w:hAnsi="Cambria Math"/>
                <w:i/>
                <w:sz w:val="22"/>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sz w:val="22"/>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oMath>
      <w:r w:rsidRPr="00F22BED">
        <w:rPr>
          <w:rFonts w:eastAsiaTheme="minorEastAsia"/>
        </w:rPr>
        <w:t xml:space="preserve"> where</w:t>
      </w:r>
      <m:oMath>
        <m:r>
          <w:rPr>
            <w:rFonts w:ascii="Cambria Math" w:eastAsiaTheme="minorEastAsia" w:hAnsi="Cambria Math"/>
          </w:rPr>
          <m:t xml:space="preserve"> </m:t>
        </m:r>
        <m:sSub>
          <m:sSubPr>
            <m:ctrlPr>
              <w:rPr>
                <w:rFonts w:ascii="Cambria Math" w:eastAsiaTheme="minorEastAsia" w:hAnsi="Cambria Math"/>
                <w:i/>
                <w:sz w:val="22"/>
              </w:rPr>
            </m:ctrlPr>
          </m:sSubPr>
          <m:e>
            <m:r>
              <w:rPr>
                <w:rFonts w:ascii="Cambria Math" w:eastAsiaTheme="minorEastAsia" w:hAnsi="Cambria Math"/>
              </w:rPr>
              <m:t>x</m:t>
            </m:r>
          </m:e>
          <m:sub>
            <m:r>
              <w:rPr>
                <w:rFonts w:ascii="Cambria Math" w:eastAsiaTheme="minorEastAsia" w:hAnsi="Cambria Math"/>
              </w:rPr>
              <m:t>1</m:t>
            </m:r>
          </m:sub>
        </m:sSub>
      </m:oMath>
      <w:r w:rsidRPr="00F22BED">
        <w:rPr>
          <w:rFonts w:eastAsiaTheme="minorEastAsia"/>
        </w:rPr>
        <w:t xml:space="preserve"> and </w:t>
      </w:r>
      <m:oMath>
        <m:sSub>
          <m:sSubPr>
            <m:ctrlPr>
              <w:rPr>
                <w:rFonts w:ascii="Cambria Math" w:eastAsiaTheme="minorEastAsia" w:hAnsi="Cambria Math"/>
                <w:i/>
                <w:sz w:val="22"/>
              </w:rPr>
            </m:ctrlPr>
          </m:sSubPr>
          <m:e>
            <m:r>
              <w:rPr>
                <w:rFonts w:ascii="Cambria Math" w:eastAsiaTheme="minorEastAsia" w:hAnsi="Cambria Math"/>
              </w:rPr>
              <m:t>x</m:t>
            </m:r>
          </m:e>
          <m:sub>
            <m:r>
              <w:rPr>
                <w:rFonts w:ascii="Cambria Math" w:eastAsiaTheme="minorEastAsia" w:hAnsi="Cambria Math"/>
              </w:rPr>
              <m:t>2</m:t>
            </m:r>
          </m:sub>
        </m:sSub>
      </m:oMath>
      <w:r w:rsidRPr="00F22BED">
        <w:rPr>
          <w:rFonts w:eastAsiaTheme="minorEastAsia"/>
        </w:rPr>
        <w:t xml:space="preserve"> are the state variables using following derivation</w:t>
      </w:r>
    </w:p>
    <w:tbl>
      <w:tblPr>
        <w:tblStyle w:val="TableGrid"/>
        <w:tblW w:w="0" w:type="auto"/>
        <w:tblInd w:w="102" w:type="dxa"/>
        <w:tblLook w:val="04A0" w:firstRow="1" w:lastRow="0" w:firstColumn="1" w:lastColumn="0" w:noHBand="0" w:noVBand="1"/>
      </w:tblPr>
      <w:tblGrid>
        <w:gridCol w:w="8346"/>
        <w:gridCol w:w="907"/>
      </w:tblGrid>
      <w:tr w:rsidR="008F51C2" w:rsidRPr="00F22BED" w14:paraId="66BFA701" w14:textId="77777777" w:rsidTr="008F51C2">
        <w:tc>
          <w:tcPr>
            <w:tcW w:w="8346" w:type="dxa"/>
            <w:hideMark/>
          </w:tcPr>
          <w:p w14:paraId="3647E438" w14:textId="77777777" w:rsidR="008F51C2" w:rsidRPr="00F22BED" w:rsidRDefault="008F51C2" w:rsidP="00104440">
            <w:pPr>
              <w:rPr>
                <w:rFonts w:eastAsia="Calibri"/>
              </w:rPr>
            </w:pPr>
            <m:oMathPara>
              <m:oMath>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r>
                  <m:rPr>
                    <m:sty m:val="p"/>
                  </m:rPr>
                  <w:rPr>
                    <w:rFonts w:ascii="Cambria Math" w:eastAsia="Calibri" w:hAnsi="Cambria Math"/>
                  </w:rPr>
                  <m:t>)=</m:t>
                </m:r>
                <m:r>
                  <w:rPr>
                    <w:rFonts w:ascii="Cambria Math" w:eastAsia="Calibri" w:hAnsi="Cambria Math"/>
                  </w:rPr>
                  <m:t>r</m:t>
                </m:r>
                <m:func>
                  <m:funcPr>
                    <m:ctrlPr>
                      <w:rPr>
                        <w:rFonts w:ascii="Cambria Math" w:eastAsia="Calibri" w:hAnsi="Cambria Math"/>
                        <w:sz w:val="22"/>
                      </w:rPr>
                    </m:ctrlPr>
                  </m:funcPr>
                  <m:fName>
                    <m:r>
                      <m:rPr>
                        <m:sty m:val="p"/>
                      </m:rPr>
                      <w:rPr>
                        <w:rFonts w:ascii="Cambria Math" w:eastAsia="Calibri" w:hAnsi="Cambria Math"/>
                      </w:rPr>
                      <m:t>cos</m:t>
                    </m:r>
                  </m:fName>
                  <m:e>
                    <m:r>
                      <m:rPr>
                        <m:sty m:val="p"/>
                      </m:rPr>
                      <w:rPr>
                        <w:rFonts w:ascii="Cambria Math" w:eastAsia="Calibri" w:hAnsi="Cambria Math"/>
                      </w:rPr>
                      <m:t>(</m:t>
                    </m:r>
                    <m:r>
                      <w:rPr>
                        <w:rFonts w:ascii="Cambria Math" w:eastAsia="Calibri" w:hAnsi="Cambria Math"/>
                      </w:rPr>
                      <m:t>θ</m:t>
                    </m:r>
                    <m:r>
                      <m:rPr>
                        <m:sty m:val="p"/>
                      </m:rPr>
                      <w:rPr>
                        <w:rFonts w:ascii="Cambria Math" w:eastAsia="Calibri" w:hAnsi="Cambria Math"/>
                      </w:rPr>
                      <m:t>)</m:t>
                    </m:r>
                  </m:e>
                </m:func>
              </m:oMath>
            </m:oMathPara>
          </w:p>
        </w:tc>
        <w:tc>
          <w:tcPr>
            <w:tcW w:w="907" w:type="dxa"/>
            <w:hideMark/>
          </w:tcPr>
          <w:p w14:paraId="7F0B1208" w14:textId="0EF1F6A6" w:rsidR="008F51C2" w:rsidRPr="00F22BED" w:rsidRDefault="008F51C2" w:rsidP="00104440">
            <w:pPr>
              <w:rPr>
                <w:rFonts w:eastAsiaTheme="minorEastAsia"/>
              </w:rPr>
            </w:pPr>
            <w:r w:rsidRPr="00F22BED">
              <w:t>(</w:t>
            </w:r>
            <w:r w:rsidR="003078B7" w:rsidRPr="00F22BED">
              <w:t>4.</w:t>
            </w:r>
            <w:r w:rsidR="00EC02B5" w:rsidRPr="00F22BED">
              <w:t>3</w:t>
            </w:r>
            <w:r w:rsidR="003078B7" w:rsidRPr="00F22BED">
              <w:t>.</w:t>
            </w:r>
            <w:r w:rsidR="00EC02B5" w:rsidRPr="00F22BED">
              <w:t>1</w:t>
            </w:r>
            <w:r w:rsidR="0088233C">
              <w:t>0</w:t>
            </w:r>
            <w:r w:rsidRPr="00F22BED">
              <w:t>)</w:t>
            </w:r>
          </w:p>
        </w:tc>
      </w:tr>
      <w:tr w:rsidR="008F51C2" w:rsidRPr="00F22BED" w14:paraId="04CD6156" w14:textId="77777777" w:rsidTr="008F51C2">
        <w:tc>
          <w:tcPr>
            <w:tcW w:w="8346" w:type="dxa"/>
            <w:hideMark/>
          </w:tcPr>
          <w:p w14:paraId="6176B2FE" w14:textId="77777777" w:rsidR="008F51C2" w:rsidRPr="00F22BED" w:rsidRDefault="008F51C2" w:rsidP="00104440">
            <w:pPr>
              <w:rPr>
                <w:rFonts w:eastAsia="Calibri"/>
              </w:rPr>
            </w:pPr>
            <m:oMathPara>
              <m:oMath>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r>
                  <m:rPr>
                    <m:sty m:val="p"/>
                  </m:rPr>
                  <w:rPr>
                    <w:rFonts w:ascii="Cambria Math" w:eastAsia="Calibri" w:hAnsi="Cambria Math"/>
                  </w:rPr>
                  <m:t>)=</m:t>
                </m:r>
                <m:r>
                  <w:rPr>
                    <w:rFonts w:ascii="Cambria Math" w:eastAsia="Calibri" w:hAnsi="Cambria Math"/>
                  </w:rPr>
                  <m:t>r</m:t>
                </m:r>
                <m:func>
                  <m:funcPr>
                    <m:ctrlPr>
                      <w:rPr>
                        <w:rFonts w:ascii="Cambria Math" w:eastAsia="Calibri" w:hAnsi="Cambria Math"/>
                        <w:sz w:val="22"/>
                      </w:rPr>
                    </m:ctrlPr>
                  </m:funcPr>
                  <m:fName>
                    <m:r>
                      <m:rPr>
                        <m:sty m:val="p"/>
                      </m:rPr>
                      <w:rPr>
                        <w:rFonts w:ascii="Cambria Math" w:eastAsia="Calibri" w:hAnsi="Cambria Math"/>
                      </w:rPr>
                      <m:t>sin</m:t>
                    </m:r>
                  </m:fName>
                  <m:e>
                    <m:r>
                      <m:rPr>
                        <m:sty m:val="p"/>
                      </m:rPr>
                      <w:rPr>
                        <w:rFonts w:ascii="Cambria Math" w:eastAsia="Calibri" w:hAnsi="Cambria Math"/>
                      </w:rPr>
                      <m:t>(</m:t>
                    </m:r>
                    <m:r>
                      <w:rPr>
                        <w:rFonts w:ascii="Cambria Math" w:eastAsia="Calibri" w:hAnsi="Cambria Math"/>
                      </w:rPr>
                      <m:t>θ</m:t>
                    </m:r>
                    <m:r>
                      <m:rPr>
                        <m:sty m:val="p"/>
                      </m:rPr>
                      <w:rPr>
                        <w:rFonts w:ascii="Cambria Math" w:eastAsia="Calibri" w:hAnsi="Cambria Math"/>
                      </w:rPr>
                      <m:t>)</m:t>
                    </m:r>
                  </m:e>
                </m:func>
              </m:oMath>
            </m:oMathPara>
          </w:p>
        </w:tc>
        <w:tc>
          <w:tcPr>
            <w:tcW w:w="907" w:type="dxa"/>
            <w:hideMark/>
          </w:tcPr>
          <w:p w14:paraId="21BDAE1D" w14:textId="7799B087" w:rsidR="008F51C2" w:rsidRPr="00F22BED" w:rsidRDefault="008F51C2" w:rsidP="00104440">
            <w:pPr>
              <w:rPr>
                <w:rFonts w:eastAsiaTheme="minorEastAsia"/>
              </w:rPr>
            </w:pPr>
            <w:r w:rsidRPr="00F22BED">
              <w:t>(</w:t>
            </w:r>
            <w:r w:rsidR="003078B7" w:rsidRPr="00F22BED">
              <w:t>4.</w:t>
            </w:r>
            <w:r w:rsidR="00EC02B5" w:rsidRPr="00F22BED">
              <w:t>3</w:t>
            </w:r>
            <w:r w:rsidR="003078B7" w:rsidRPr="00F22BED">
              <w:t>.</w:t>
            </w:r>
            <w:r w:rsidR="00EC02B5" w:rsidRPr="00F22BED">
              <w:t>1</w:t>
            </w:r>
            <w:r w:rsidR="0088233C">
              <w:t>1</w:t>
            </w:r>
            <w:r w:rsidRPr="00F22BED">
              <w:t>)</w:t>
            </w:r>
          </w:p>
        </w:tc>
      </w:tr>
    </w:tbl>
    <w:p w14:paraId="561BC8B4" w14:textId="7FF77526" w:rsidR="008F51C2" w:rsidRPr="00F22BED" w:rsidRDefault="008F51C2" w:rsidP="00104440">
      <w:pPr>
        <w:rPr>
          <w:rFonts w:eastAsiaTheme="minorEastAsia"/>
          <w:sz w:val="22"/>
        </w:rPr>
      </w:pPr>
      <w:r w:rsidRPr="00F22BED">
        <w:rPr>
          <w:rFonts w:eastAsiaTheme="minorEastAsia"/>
        </w:rPr>
        <w:t>From equation (</w:t>
      </w:r>
      <w:r w:rsidR="0000754D" w:rsidRPr="00F22BED">
        <w:rPr>
          <w:rFonts w:eastAsiaTheme="minorEastAsia"/>
        </w:rPr>
        <w:t>4.</w:t>
      </w:r>
      <w:r w:rsidR="0042683F" w:rsidRPr="00F22BED">
        <w:rPr>
          <w:rFonts w:eastAsiaTheme="minorEastAsia"/>
        </w:rPr>
        <w:t>3</w:t>
      </w:r>
      <w:r w:rsidR="0000754D" w:rsidRPr="00F22BED">
        <w:rPr>
          <w:rFonts w:eastAsiaTheme="minorEastAsia"/>
        </w:rPr>
        <w:t>.</w:t>
      </w:r>
      <w:r w:rsidR="0042683F" w:rsidRPr="00F22BED">
        <w:rPr>
          <w:rFonts w:eastAsiaTheme="minorEastAsia"/>
        </w:rPr>
        <w:t>1</w:t>
      </w:r>
      <w:r w:rsidR="00242340">
        <w:rPr>
          <w:rFonts w:eastAsiaTheme="minorEastAsia"/>
        </w:rPr>
        <w:t>0</w:t>
      </w:r>
      <w:r w:rsidRPr="00F22BED">
        <w:rPr>
          <w:rFonts w:eastAsiaTheme="minorEastAsia"/>
        </w:rPr>
        <w:t>)</w:t>
      </w:r>
      <w:r w:rsidR="00880E02">
        <w:rPr>
          <w:rFonts w:eastAsiaTheme="minorEastAsia"/>
        </w:rPr>
        <w:t xml:space="preserve"> and</w:t>
      </w:r>
      <w:r w:rsidRPr="00F22BED">
        <w:rPr>
          <w:rFonts w:eastAsiaTheme="minorEastAsia"/>
        </w:rPr>
        <w:t xml:space="preserve"> (</w:t>
      </w:r>
      <w:r w:rsidR="0000754D" w:rsidRPr="00F22BED">
        <w:rPr>
          <w:rFonts w:eastAsiaTheme="minorEastAsia"/>
        </w:rPr>
        <w:t>4.</w:t>
      </w:r>
      <w:r w:rsidR="0042683F" w:rsidRPr="00F22BED">
        <w:rPr>
          <w:rFonts w:eastAsiaTheme="minorEastAsia"/>
        </w:rPr>
        <w:t>3</w:t>
      </w:r>
      <w:r w:rsidR="0000754D" w:rsidRPr="00F22BED">
        <w:rPr>
          <w:rFonts w:eastAsiaTheme="minorEastAsia"/>
        </w:rPr>
        <w:t>.</w:t>
      </w:r>
      <w:r w:rsidR="0042683F" w:rsidRPr="00F22BED">
        <w:rPr>
          <w:rFonts w:eastAsiaTheme="minorEastAsia"/>
        </w:rPr>
        <w:t>1</w:t>
      </w:r>
      <w:r w:rsidR="00242340">
        <w:rPr>
          <w:rFonts w:eastAsiaTheme="minorEastAsia"/>
        </w:rPr>
        <w:t>1</w:t>
      </w:r>
      <w:r w:rsidRPr="00F22BED">
        <w:rPr>
          <w:rFonts w:eastAsiaTheme="minorEastAsia"/>
        </w:rPr>
        <w:t>) we have</w:t>
      </w:r>
    </w:p>
    <w:tbl>
      <w:tblPr>
        <w:tblStyle w:val="TableGrid"/>
        <w:tblW w:w="0" w:type="auto"/>
        <w:tblInd w:w="102" w:type="dxa"/>
        <w:tblLook w:val="04A0" w:firstRow="1" w:lastRow="0" w:firstColumn="1" w:lastColumn="0" w:noHBand="0" w:noVBand="1"/>
      </w:tblPr>
      <w:tblGrid>
        <w:gridCol w:w="8346"/>
        <w:gridCol w:w="907"/>
      </w:tblGrid>
      <w:tr w:rsidR="008F51C2" w:rsidRPr="00F22BED" w14:paraId="7DF61063" w14:textId="77777777" w:rsidTr="008F51C2">
        <w:tc>
          <w:tcPr>
            <w:tcW w:w="8346" w:type="dxa"/>
            <w:hideMark/>
          </w:tcPr>
          <w:p w14:paraId="02EF7E88" w14:textId="1DC1ABE6" w:rsidR="008F51C2" w:rsidRPr="00F22BED" w:rsidRDefault="00F51420" w:rsidP="00104440">
            <w:pPr>
              <w:rPr>
                <w:rFonts w:eastAsia="Calibri"/>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eastAsia="Calibri" w:hAnsi="Cambria Math"/>
                  </w:rPr>
                  <m:t>=</m:t>
                </m:r>
                <m:acc>
                  <m:accPr>
                    <m:chr m:val="̇"/>
                    <m:ctrlPr>
                      <w:rPr>
                        <w:rFonts w:ascii="Cambria Math" w:eastAsia="Calibri" w:hAnsi="Cambria Math"/>
                        <w:sz w:val="22"/>
                      </w:rPr>
                    </m:ctrlPr>
                  </m:accPr>
                  <m:e>
                    <m:r>
                      <w:rPr>
                        <w:rFonts w:ascii="Cambria Math" w:eastAsia="Calibri" w:hAnsi="Cambria Math"/>
                      </w:rPr>
                      <m:t>r</m:t>
                    </m:r>
                  </m:e>
                </m:acc>
                <m:func>
                  <m:funcPr>
                    <m:ctrlPr>
                      <w:rPr>
                        <w:rFonts w:ascii="Cambria Math" w:eastAsia="Calibri" w:hAnsi="Cambria Math"/>
                        <w:sz w:val="22"/>
                      </w:rPr>
                    </m:ctrlPr>
                  </m:funcPr>
                  <m:fName>
                    <m:r>
                      <m:rPr>
                        <m:sty m:val="p"/>
                      </m:rPr>
                      <w:rPr>
                        <w:rFonts w:ascii="Cambria Math" w:eastAsia="Calibri" w:hAnsi="Cambria Math"/>
                      </w:rPr>
                      <m:t>cos</m:t>
                    </m:r>
                  </m:fName>
                  <m:e>
                    <m:r>
                      <m:rPr>
                        <m:sty m:val="p"/>
                      </m:rPr>
                      <w:rPr>
                        <w:rFonts w:ascii="Cambria Math" w:eastAsia="Calibri" w:hAnsi="Cambria Math"/>
                      </w:rPr>
                      <m:t>(</m:t>
                    </m:r>
                    <m:r>
                      <w:rPr>
                        <w:rFonts w:ascii="Cambria Math" w:eastAsia="Calibri" w:hAnsi="Cambria Math"/>
                      </w:rPr>
                      <m:t>θ</m:t>
                    </m:r>
                    <m:r>
                      <m:rPr>
                        <m:sty m:val="p"/>
                      </m:rPr>
                      <w:rPr>
                        <w:rFonts w:ascii="Cambria Math" w:eastAsia="Calibri" w:hAnsi="Cambria Math"/>
                      </w:rPr>
                      <m:t>)</m:t>
                    </m:r>
                  </m:e>
                </m:func>
                <m:r>
                  <m:rPr>
                    <m:sty m:val="p"/>
                  </m:rPr>
                  <w:rPr>
                    <w:rFonts w:ascii="Cambria Math" w:eastAsia="Calibri" w:hAnsi="Cambria Math"/>
                  </w:rPr>
                  <m:t>-</m:t>
                </m:r>
                <m:r>
                  <w:rPr>
                    <w:rFonts w:ascii="Cambria Math" w:eastAsia="Calibri" w:hAnsi="Cambria Math"/>
                  </w:rPr>
                  <m:t>r</m:t>
                </m:r>
                <m:func>
                  <m:funcPr>
                    <m:ctrlPr>
                      <w:rPr>
                        <w:rFonts w:ascii="Cambria Math" w:eastAsia="Calibri" w:hAnsi="Cambria Math"/>
                        <w:sz w:val="22"/>
                      </w:rPr>
                    </m:ctrlPr>
                  </m:funcPr>
                  <m:fName>
                    <m:r>
                      <m:rPr>
                        <m:sty m:val="p"/>
                      </m:rPr>
                      <w:rPr>
                        <w:rFonts w:ascii="Cambria Math" w:eastAsia="Calibri" w:hAnsi="Cambria Math"/>
                      </w:rPr>
                      <m:t>sin</m:t>
                    </m:r>
                  </m:fName>
                  <m:e>
                    <m:d>
                      <m:dPr>
                        <m:ctrlPr>
                          <w:rPr>
                            <w:rFonts w:ascii="Cambria Math" w:eastAsia="Calibri" w:hAnsi="Cambria Math"/>
                            <w:sz w:val="22"/>
                          </w:rPr>
                        </m:ctrlPr>
                      </m:dPr>
                      <m:e>
                        <m:r>
                          <w:rPr>
                            <w:rFonts w:ascii="Cambria Math" w:eastAsia="Calibri" w:hAnsi="Cambria Math"/>
                          </w:rPr>
                          <m:t>θ</m:t>
                        </m:r>
                      </m:e>
                    </m:d>
                  </m:e>
                </m:func>
                <m:r>
                  <m:rPr>
                    <m:sty m:val="p"/>
                  </m:rPr>
                  <w:rPr>
                    <w:rFonts w:ascii="Cambria Math" w:eastAsia="Calibri" w:hAnsi="Cambria Math"/>
                  </w:rPr>
                  <m:t> </m:t>
                </m:r>
                <m:acc>
                  <m:accPr>
                    <m:chr m:val="̇"/>
                    <m:ctrlPr>
                      <w:rPr>
                        <w:rFonts w:ascii="Cambria Math" w:eastAsia="Calibri" w:hAnsi="Cambria Math"/>
                        <w:sz w:val="22"/>
                      </w:rPr>
                    </m:ctrlPr>
                  </m:accPr>
                  <m:e>
                    <m:r>
                      <w:rPr>
                        <w:rFonts w:ascii="Cambria Math" w:eastAsia="Calibri" w:hAnsi="Cambria Math"/>
                      </w:rPr>
                      <m:t>θ</m:t>
                    </m:r>
                  </m:e>
                </m:acc>
              </m:oMath>
            </m:oMathPara>
          </w:p>
        </w:tc>
        <w:tc>
          <w:tcPr>
            <w:tcW w:w="907" w:type="dxa"/>
            <w:hideMark/>
          </w:tcPr>
          <w:p w14:paraId="38D5D26A" w14:textId="122CF128" w:rsidR="008F51C2" w:rsidRPr="00F22BED" w:rsidRDefault="008F51C2" w:rsidP="00104440">
            <w:pPr>
              <w:rPr>
                <w:rFonts w:eastAsiaTheme="minorEastAsia"/>
              </w:rPr>
            </w:pPr>
            <w:r w:rsidRPr="00F22BED">
              <w:t>(</w:t>
            </w:r>
            <w:r w:rsidR="003078B7" w:rsidRPr="00F22BED">
              <w:t>4.</w:t>
            </w:r>
            <w:r w:rsidR="00EC02B5" w:rsidRPr="00F22BED">
              <w:t>3</w:t>
            </w:r>
            <w:r w:rsidR="003078B7" w:rsidRPr="00F22BED">
              <w:t>.</w:t>
            </w:r>
            <w:r w:rsidR="00EC02B5" w:rsidRPr="00F22BED">
              <w:t>1</w:t>
            </w:r>
            <w:r w:rsidR="0088233C">
              <w:t>2</w:t>
            </w:r>
            <w:r w:rsidRPr="00F22BED">
              <w:t>)</w:t>
            </w:r>
          </w:p>
        </w:tc>
      </w:tr>
      <w:tr w:rsidR="008F51C2" w:rsidRPr="00F22BED" w14:paraId="60B1BAD0" w14:textId="77777777" w:rsidTr="008F51C2">
        <w:tc>
          <w:tcPr>
            <w:tcW w:w="8346" w:type="dxa"/>
            <w:hideMark/>
          </w:tcPr>
          <w:p w14:paraId="63DF9BAD" w14:textId="070EDDA1" w:rsidR="008F51C2" w:rsidRPr="00F22BED" w:rsidRDefault="00F51420" w:rsidP="00104440">
            <w:pPr>
              <w:rPr>
                <w:rFonts w:eastAsia="Calibri"/>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eastAsia="Calibri" w:hAnsi="Cambria Math"/>
                  </w:rPr>
                  <m:t>=</m:t>
                </m:r>
                <m:acc>
                  <m:accPr>
                    <m:chr m:val="̇"/>
                    <m:ctrlPr>
                      <w:rPr>
                        <w:rFonts w:ascii="Cambria Math" w:eastAsia="Calibri" w:hAnsi="Cambria Math"/>
                        <w:sz w:val="22"/>
                      </w:rPr>
                    </m:ctrlPr>
                  </m:accPr>
                  <m:e>
                    <m:r>
                      <w:rPr>
                        <w:rFonts w:ascii="Cambria Math" w:eastAsia="Calibri" w:hAnsi="Cambria Math"/>
                      </w:rPr>
                      <m:t>r</m:t>
                    </m:r>
                  </m:e>
                </m:acc>
                <m:func>
                  <m:funcPr>
                    <m:ctrlPr>
                      <w:rPr>
                        <w:rFonts w:ascii="Cambria Math" w:eastAsia="Calibri" w:hAnsi="Cambria Math"/>
                        <w:sz w:val="22"/>
                      </w:rPr>
                    </m:ctrlPr>
                  </m:funcPr>
                  <m:fName>
                    <m:r>
                      <m:rPr>
                        <m:sty m:val="p"/>
                      </m:rPr>
                      <w:rPr>
                        <w:rFonts w:ascii="Cambria Math" w:eastAsia="Calibri" w:hAnsi="Cambria Math"/>
                      </w:rPr>
                      <m:t>sin</m:t>
                    </m:r>
                  </m:fName>
                  <m:e>
                    <m:r>
                      <m:rPr>
                        <m:sty m:val="p"/>
                      </m:rPr>
                      <w:rPr>
                        <w:rFonts w:ascii="Cambria Math" w:eastAsia="Calibri" w:hAnsi="Cambria Math"/>
                      </w:rPr>
                      <m:t>(</m:t>
                    </m:r>
                    <m:r>
                      <w:rPr>
                        <w:rFonts w:ascii="Cambria Math" w:eastAsia="Calibri" w:hAnsi="Cambria Math"/>
                      </w:rPr>
                      <m:t>θ</m:t>
                    </m:r>
                    <m:r>
                      <m:rPr>
                        <m:sty m:val="p"/>
                      </m:rPr>
                      <w:rPr>
                        <w:rFonts w:ascii="Cambria Math" w:eastAsia="Calibri" w:hAnsi="Cambria Math"/>
                      </w:rPr>
                      <m:t>)</m:t>
                    </m:r>
                  </m:e>
                </m:func>
                <m:r>
                  <m:rPr>
                    <m:sty m:val="p"/>
                  </m:rPr>
                  <w:rPr>
                    <w:rFonts w:ascii="Cambria Math" w:eastAsia="Calibri" w:hAnsi="Cambria Math"/>
                  </w:rPr>
                  <m:t>+</m:t>
                </m:r>
                <m:r>
                  <w:rPr>
                    <w:rFonts w:ascii="Cambria Math" w:eastAsia="Calibri" w:hAnsi="Cambria Math"/>
                  </w:rPr>
                  <m:t>r</m:t>
                </m:r>
                <m:func>
                  <m:funcPr>
                    <m:ctrlPr>
                      <w:rPr>
                        <w:rFonts w:ascii="Cambria Math" w:eastAsia="Calibri" w:hAnsi="Cambria Math"/>
                        <w:sz w:val="22"/>
                      </w:rPr>
                    </m:ctrlPr>
                  </m:funcPr>
                  <m:fName>
                    <m:r>
                      <m:rPr>
                        <m:sty m:val="p"/>
                      </m:rPr>
                      <w:rPr>
                        <w:rFonts w:ascii="Cambria Math" w:eastAsia="Calibri" w:hAnsi="Cambria Math"/>
                      </w:rPr>
                      <m:t>cos</m:t>
                    </m:r>
                  </m:fName>
                  <m:e>
                    <m:d>
                      <m:dPr>
                        <m:ctrlPr>
                          <w:rPr>
                            <w:rFonts w:ascii="Cambria Math" w:eastAsia="Calibri" w:hAnsi="Cambria Math"/>
                            <w:sz w:val="22"/>
                          </w:rPr>
                        </m:ctrlPr>
                      </m:dPr>
                      <m:e>
                        <m:r>
                          <w:rPr>
                            <w:rFonts w:ascii="Cambria Math" w:eastAsia="Calibri" w:hAnsi="Cambria Math"/>
                          </w:rPr>
                          <m:t>θ</m:t>
                        </m:r>
                      </m:e>
                    </m:d>
                  </m:e>
                </m:func>
                <m:r>
                  <m:rPr>
                    <m:sty m:val="p"/>
                  </m:rPr>
                  <w:rPr>
                    <w:rFonts w:ascii="Cambria Math" w:eastAsia="Calibri" w:hAnsi="Cambria Math"/>
                  </w:rPr>
                  <m:t> </m:t>
                </m:r>
                <m:acc>
                  <m:accPr>
                    <m:chr m:val="̇"/>
                    <m:ctrlPr>
                      <w:rPr>
                        <w:rFonts w:ascii="Cambria Math" w:eastAsia="Calibri" w:hAnsi="Cambria Math"/>
                        <w:sz w:val="22"/>
                      </w:rPr>
                    </m:ctrlPr>
                  </m:accPr>
                  <m:e>
                    <m:r>
                      <w:rPr>
                        <w:rFonts w:ascii="Cambria Math" w:eastAsia="Calibri" w:hAnsi="Cambria Math"/>
                      </w:rPr>
                      <m:t>θ</m:t>
                    </m:r>
                  </m:e>
                </m:acc>
              </m:oMath>
            </m:oMathPara>
          </w:p>
        </w:tc>
        <w:tc>
          <w:tcPr>
            <w:tcW w:w="907" w:type="dxa"/>
            <w:hideMark/>
          </w:tcPr>
          <w:p w14:paraId="1464237A" w14:textId="79D31D63" w:rsidR="008F51C2" w:rsidRPr="00F22BED" w:rsidRDefault="008F51C2" w:rsidP="00104440">
            <w:pPr>
              <w:rPr>
                <w:rFonts w:eastAsiaTheme="minorEastAsia"/>
              </w:rPr>
            </w:pPr>
            <w:r w:rsidRPr="00F22BED">
              <w:t>(</w:t>
            </w:r>
            <w:r w:rsidR="003078B7" w:rsidRPr="00F22BED">
              <w:t>4.</w:t>
            </w:r>
            <w:r w:rsidR="00EC02B5" w:rsidRPr="00F22BED">
              <w:t>3</w:t>
            </w:r>
            <w:r w:rsidR="003078B7" w:rsidRPr="00F22BED">
              <w:t>.</w:t>
            </w:r>
            <w:r w:rsidRPr="00F22BED">
              <w:t>1</w:t>
            </w:r>
            <w:r w:rsidR="0088233C">
              <w:t>3</w:t>
            </w:r>
            <w:r w:rsidRPr="00F22BED">
              <w:t>)</w:t>
            </w:r>
          </w:p>
        </w:tc>
      </w:tr>
    </w:tbl>
    <w:p w14:paraId="1D589FF2" w14:textId="7A92B8A6" w:rsidR="008F51C2" w:rsidRPr="00F22BED" w:rsidRDefault="008F51C2" w:rsidP="00104440">
      <w:pPr>
        <w:rPr>
          <w:rFonts w:eastAsiaTheme="minorEastAsia"/>
          <w:sz w:val="22"/>
        </w:rPr>
      </w:pPr>
      <w:r w:rsidRPr="00F22BED">
        <w:rPr>
          <w:rFonts w:eastAsiaTheme="minorEastAsia"/>
        </w:rPr>
        <w:t>Substituting</w:t>
      </w:r>
      <w:r w:rsidR="007D1FDB" w:rsidRPr="00F22BED">
        <w:rPr>
          <w:rFonts w:eastAsiaTheme="minorEastAsia"/>
        </w:rPr>
        <w:t xml:space="preserve"> equation</w:t>
      </w:r>
      <w:r w:rsidRPr="00F22BED">
        <w:rPr>
          <w:rFonts w:eastAsiaTheme="minorEastAsia"/>
        </w:rPr>
        <w:t xml:space="preserve"> (</w:t>
      </w:r>
      <w:r w:rsidR="0000754D" w:rsidRPr="00F22BED">
        <w:rPr>
          <w:rFonts w:eastAsiaTheme="minorEastAsia"/>
        </w:rPr>
        <w:t>4.</w:t>
      </w:r>
      <w:r w:rsidR="00CE1BC0" w:rsidRPr="00F22BED">
        <w:rPr>
          <w:rFonts w:eastAsiaTheme="minorEastAsia"/>
        </w:rPr>
        <w:t>3</w:t>
      </w:r>
      <w:r w:rsidR="0000754D" w:rsidRPr="00F22BED">
        <w:rPr>
          <w:rFonts w:eastAsiaTheme="minorEastAsia"/>
        </w:rPr>
        <w:t>.</w:t>
      </w:r>
      <w:r w:rsidR="006D055A">
        <w:rPr>
          <w:rFonts w:eastAsiaTheme="minorEastAsia"/>
        </w:rPr>
        <w:t>7</w:t>
      </w:r>
      <w:r w:rsidRPr="00F22BED">
        <w:rPr>
          <w:rFonts w:eastAsiaTheme="minorEastAsia"/>
        </w:rPr>
        <w:t>) and (</w:t>
      </w:r>
      <w:r w:rsidR="0000754D" w:rsidRPr="00F22BED">
        <w:rPr>
          <w:rFonts w:eastAsiaTheme="minorEastAsia"/>
        </w:rPr>
        <w:t>4.</w:t>
      </w:r>
      <w:r w:rsidR="00CE1BC0" w:rsidRPr="00F22BED">
        <w:rPr>
          <w:rFonts w:eastAsiaTheme="minorEastAsia"/>
        </w:rPr>
        <w:t>3</w:t>
      </w:r>
      <w:r w:rsidR="0000754D" w:rsidRPr="00F22BED">
        <w:rPr>
          <w:rFonts w:eastAsiaTheme="minorEastAsia"/>
        </w:rPr>
        <w:t>.</w:t>
      </w:r>
      <w:r w:rsidR="006D055A">
        <w:rPr>
          <w:rFonts w:eastAsiaTheme="minorEastAsia"/>
        </w:rPr>
        <w:t>8</w:t>
      </w:r>
      <w:r w:rsidRPr="00F22BED">
        <w:rPr>
          <w:rFonts w:eastAsiaTheme="minorEastAsia"/>
        </w:rPr>
        <w:t>) in</w:t>
      </w:r>
      <w:r w:rsidR="007D1FDB" w:rsidRPr="00F22BED">
        <w:rPr>
          <w:rFonts w:eastAsiaTheme="minorEastAsia"/>
        </w:rPr>
        <w:t xml:space="preserve"> equation</w:t>
      </w:r>
      <w:r w:rsidRPr="00F22BED">
        <w:rPr>
          <w:rFonts w:eastAsiaTheme="minorEastAsia"/>
        </w:rPr>
        <w:t xml:space="preserve"> (</w:t>
      </w:r>
      <w:r w:rsidR="0000754D" w:rsidRPr="00F22BED">
        <w:rPr>
          <w:rFonts w:eastAsiaTheme="minorEastAsia"/>
        </w:rPr>
        <w:t>4.</w:t>
      </w:r>
      <w:r w:rsidR="009549D8" w:rsidRPr="00F22BED">
        <w:rPr>
          <w:rFonts w:eastAsiaTheme="minorEastAsia"/>
        </w:rPr>
        <w:t>3.1</w:t>
      </w:r>
      <w:r w:rsidR="00F43803">
        <w:rPr>
          <w:rFonts w:eastAsiaTheme="minorEastAsia"/>
        </w:rPr>
        <w:t>2</w:t>
      </w:r>
      <w:r w:rsidRPr="00F22BED">
        <w:rPr>
          <w:rFonts w:eastAsiaTheme="minorEastAsia"/>
        </w:rPr>
        <w:t>) and (</w:t>
      </w:r>
      <w:r w:rsidR="0000754D" w:rsidRPr="00F22BED">
        <w:rPr>
          <w:rFonts w:eastAsiaTheme="minorEastAsia"/>
        </w:rPr>
        <w:t>4.</w:t>
      </w:r>
      <w:r w:rsidR="009549D8" w:rsidRPr="00F22BED">
        <w:rPr>
          <w:rFonts w:eastAsiaTheme="minorEastAsia"/>
        </w:rPr>
        <w:t>3</w:t>
      </w:r>
      <w:r w:rsidR="0000754D" w:rsidRPr="00F22BED">
        <w:rPr>
          <w:rFonts w:eastAsiaTheme="minorEastAsia"/>
        </w:rPr>
        <w:t>.</w:t>
      </w:r>
      <w:r w:rsidRPr="00F22BED">
        <w:rPr>
          <w:rFonts w:eastAsiaTheme="minorEastAsia"/>
        </w:rPr>
        <w:t>1</w:t>
      </w:r>
      <w:r w:rsidR="00F43803">
        <w:rPr>
          <w:rFonts w:eastAsiaTheme="minorEastAsia"/>
        </w:rPr>
        <w:t>3</w:t>
      </w:r>
      <w:r w:rsidRPr="00F22BED">
        <w:rPr>
          <w:rFonts w:eastAsiaTheme="minorEastAsia"/>
        </w:rPr>
        <w:t>) we have</w:t>
      </w:r>
    </w:p>
    <w:tbl>
      <w:tblPr>
        <w:tblStyle w:val="TableGrid"/>
        <w:tblW w:w="0" w:type="auto"/>
        <w:tblInd w:w="102" w:type="dxa"/>
        <w:tblLook w:val="04A0" w:firstRow="1" w:lastRow="0" w:firstColumn="1" w:lastColumn="0" w:noHBand="0" w:noVBand="1"/>
      </w:tblPr>
      <w:tblGrid>
        <w:gridCol w:w="8346"/>
        <w:gridCol w:w="907"/>
      </w:tblGrid>
      <w:tr w:rsidR="008F51C2" w:rsidRPr="00F22BED" w14:paraId="35115FCE" w14:textId="77777777" w:rsidTr="008F51C2">
        <w:tc>
          <w:tcPr>
            <w:tcW w:w="8346" w:type="dxa"/>
            <w:hideMark/>
          </w:tcPr>
          <w:p w14:paraId="6BFCCD58" w14:textId="026719BD" w:rsidR="008F51C2" w:rsidRPr="00F22BED" w:rsidRDefault="00F51420" w:rsidP="00104440">
            <w:pPr>
              <w:rPr>
                <w:rFonts w:eastAsia="Calibri"/>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eastAsia="Calibri" w:hAnsi="Cambria Math"/>
                  </w:rPr>
                  <m:t>=</m:t>
                </m:r>
                <m:r>
                  <w:rPr>
                    <w:rFonts w:ascii="Cambria Math" w:hAnsi="Cambria Math"/>
                  </w:rPr>
                  <m:t>r</m:t>
                </m:r>
                <m:d>
                  <m:dPr>
                    <m:ctrlPr>
                      <w:rPr>
                        <w:rFonts w:ascii="Cambria Math" w:hAnsi="Cambria Math"/>
                        <w:sz w:val="22"/>
                      </w:rPr>
                    </m:ctrlPr>
                  </m:dPr>
                  <m:e>
                    <m:r>
                      <w:rPr>
                        <w:rFonts w:ascii="Cambria Math" w:hAnsi="Cambria Math"/>
                      </w:rPr>
                      <m:t>μ</m:t>
                    </m:r>
                    <m:r>
                      <m:rPr>
                        <m:sty m:val="p"/>
                      </m:rPr>
                      <w:rPr>
                        <w:rFonts w:ascii="Cambria Math" w:hAnsi="Cambria Math"/>
                      </w:rPr>
                      <m:t>-</m:t>
                    </m:r>
                    <m:sSup>
                      <m:sSupPr>
                        <m:ctrlPr>
                          <w:rPr>
                            <w:rFonts w:ascii="Cambria Math" w:hAnsi="Cambria Math"/>
                            <w:sz w:val="22"/>
                          </w:rPr>
                        </m:ctrlPr>
                      </m:sSupPr>
                      <m:e>
                        <m:r>
                          <w:rPr>
                            <w:rFonts w:ascii="Cambria Math" w:hAnsi="Cambria Math"/>
                          </w:rPr>
                          <m:t>r</m:t>
                        </m:r>
                      </m:e>
                      <m:sup>
                        <m:r>
                          <m:rPr>
                            <m:sty m:val="p"/>
                          </m:rPr>
                          <w:rPr>
                            <w:rFonts w:ascii="Cambria Math" w:hAnsi="Cambria Math"/>
                          </w:rPr>
                          <m:t>2</m:t>
                        </m:r>
                      </m:sup>
                    </m:sSup>
                  </m:e>
                </m:d>
                <m:func>
                  <m:funcPr>
                    <m:ctrlPr>
                      <w:rPr>
                        <w:rFonts w:ascii="Cambria Math" w:eastAsia="Calibri" w:hAnsi="Cambria Math"/>
                        <w:sz w:val="22"/>
                      </w:rPr>
                    </m:ctrlPr>
                  </m:funcPr>
                  <m:fName>
                    <m:r>
                      <m:rPr>
                        <m:sty m:val="p"/>
                      </m:rPr>
                      <w:rPr>
                        <w:rFonts w:ascii="Cambria Math" w:eastAsia="Calibri" w:hAnsi="Cambria Math"/>
                      </w:rPr>
                      <m:t>cos</m:t>
                    </m:r>
                  </m:fName>
                  <m:e>
                    <m:r>
                      <m:rPr>
                        <m:sty m:val="p"/>
                      </m:rPr>
                      <w:rPr>
                        <w:rFonts w:ascii="Cambria Math" w:eastAsia="Calibri" w:hAnsi="Cambria Math"/>
                      </w:rPr>
                      <m:t>(</m:t>
                    </m:r>
                    <m:r>
                      <w:rPr>
                        <w:rFonts w:ascii="Cambria Math" w:eastAsia="Calibri" w:hAnsi="Cambria Math"/>
                      </w:rPr>
                      <m:t>θ</m:t>
                    </m:r>
                    <m:r>
                      <m:rPr>
                        <m:sty m:val="p"/>
                      </m:rPr>
                      <w:rPr>
                        <w:rFonts w:ascii="Cambria Math" w:eastAsia="Calibri" w:hAnsi="Cambria Math"/>
                      </w:rPr>
                      <m:t>)</m:t>
                    </m:r>
                  </m:e>
                </m:func>
                <m:r>
                  <m:rPr>
                    <m:sty m:val="p"/>
                  </m:rPr>
                  <w:rPr>
                    <w:rFonts w:ascii="Cambria Math" w:eastAsia="Calibri" w:hAnsi="Cambria Math"/>
                  </w:rPr>
                  <m:t>-</m:t>
                </m:r>
                <m:r>
                  <w:rPr>
                    <w:rFonts w:ascii="Cambria Math" w:eastAsia="Calibri" w:hAnsi="Cambria Math"/>
                  </w:rPr>
                  <m:t>r</m:t>
                </m:r>
                <m:func>
                  <m:funcPr>
                    <m:ctrlPr>
                      <w:rPr>
                        <w:rFonts w:ascii="Cambria Math" w:eastAsia="Calibri" w:hAnsi="Cambria Math"/>
                        <w:sz w:val="22"/>
                      </w:rPr>
                    </m:ctrlPr>
                  </m:funcPr>
                  <m:fName>
                    <m:r>
                      <m:rPr>
                        <m:sty m:val="p"/>
                      </m:rPr>
                      <w:rPr>
                        <w:rFonts w:ascii="Cambria Math" w:eastAsia="Calibri" w:hAnsi="Cambria Math"/>
                      </w:rPr>
                      <m:t>sin</m:t>
                    </m:r>
                  </m:fName>
                  <m:e>
                    <m:d>
                      <m:dPr>
                        <m:ctrlPr>
                          <w:rPr>
                            <w:rFonts w:ascii="Cambria Math" w:eastAsia="Calibri" w:hAnsi="Cambria Math"/>
                            <w:sz w:val="22"/>
                          </w:rPr>
                        </m:ctrlPr>
                      </m:dPr>
                      <m:e>
                        <m:r>
                          <w:rPr>
                            <w:rFonts w:ascii="Cambria Math" w:eastAsia="Calibri" w:hAnsi="Cambria Math"/>
                          </w:rPr>
                          <m:t>θ</m:t>
                        </m:r>
                      </m:e>
                    </m:d>
                    <m:r>
                      <w:rPr>
                        <w:rFonts w:ascii="Cambria Math" w:eastAsia="Calibri" w:hAnsi="Cambria Math"/>
                      </w:rPr>
                      <m:t>ω</m:t>
                    </m:r>
                  </m:e>
                </m:func>
                <m:r>
                  <m:rPr>
                    <m:sty m:val="p"/>
                  </m:rPr>
                  <w:rPr>
                    <w:rFonts w:ascii="Cambria Math" w:eastAsia="Calibri" w:hAnsi="Cambria Math"/>
                  </w:rPr>
                  <m:t> </m:t>
                </m:r>
              </m:oMath>
            </m:oMathPara>
          </w:p>
        </w:tc>
        <w:tc>
          <w:tcPr>
            <w:tcW w:w="907" w:type="dxa"/>
            <w:hideMark/>
          </w:tcPr>
          <w:p w14:paraId="5C5E9F47" w14:textId="3A27BCED" w:rsidR="008F51C2" w:rsidRPr="00F22BED" w:rsidRDefault="008F51C2" w:rsidP="00104440">
            <w:pPr>
              <w:rPr>
                <w:rFonts w:eastAsiaTheme="minorEastAsia"/>
              </w:rPr>
            </w:pPr>
            <w:r w:rsidRPr="00F22BED">
              <w:t>(</w:t>
            </w:r>
            <w:r w:rsidR="003078B7" w:rsidRPr="00F22BED">
              <w:t>4.</w:t>
            </w:r>
            <w:r w:rsidR="00EC02B5" w:rsidRPr="00F22BED">
              <w:t>3</w:t>
            </w:r>
            <w:r w:rsidR="003078B7" w:rsidRPr="00F22BED">
              <w:t>.</w:t>
            </w:r>
            <w:r w:rsidRPr="00F22BED">
              <w:t>1</w:t>
            </w:r>
            <w:r w:rsidR="0088233C">
              <w:t>4</w:t>
            </w:r>
            <w:r w:rsidRPr="00F22BED">
              <w:t>)</w:t>
            </w:r>
          </w:p>
        </w:tc>
      </w:tr>
      <w:tr w:rsidR="008F51C2" w:rsidRPr="00F22BED" w14:paraId="138A6331" w14:textId="77777777" w:rsidTr="008F51C2">
        <w:tc>
          <w:tcPr>
            <w:tcW w:w="8346" w:type="dxa"/>
            <w:hideMark/>
          </w:tcPr>
          <w:p w14:paraId="769522B9" w14:textId="45699763" w:rsidR="008F51C2" w:rsidRPr="00F22BED" w:rsidRDefault="00F51420" w:rsidP="00104440">
            <w:pPr>
              <w:rPr>
                <w:rFonts w:eastAsia="Calibri"/>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eastAsia="Calibri" w:hAnsi="Cambria Math"/>
                  </w:rPr>
                  <m:t>=</m:t>
                </m:r>
                <m:r>
                  <w:rPr>
                    <w:rFonts w:ascii="Cambria Math" w:hAnsi="Cambria Math"/>
                  </w:rPr>
                  <m:t>r</m:t>
                </m:r>
                <m:d>
                  <m:dPr>
                    <m:ctrlPr>
                      <w:rPr>
                        <w:rFonts w:ascii="Cambria Math" w:hAnsi="Cambria Math"/>
                        <w:sz w:val="22"/>
                      </w:rPr>
                    </m:ctrlPr>
                  </m:dPr>
                  <m:e>
                    <m:r>
                      <w:rPr>
                        <w:rFonts w:ascii="Cambria Math" w:hAnsi="Cambria Math"/>
                      </w:rPr>
                      <m:t>μ</m:t>
                    </m:r>
                    <m:r>
                      <m:rPr>
                        <m:sty m:val="p"/>
                      </m:rPr>
                      <w:rPr>
                        <w:rFonts w:ascii="Cambria Math" w:hAnsi="Cambria Math"/>
                      </w:rPr>
                      <m:t>-</m:t>
                    </m:r>
                    <m:sSup>
                      <m:sSupPr>
                        <m:ctrlPr>
                          <w:rPr>
                            <w:rFonts w:ascii="Cambria Math" w:hAnsi="Cambria Math"/>
                            <w:sz w:val="22"/>
                          </w:rPr>
                        </m:ctrlPr>
                      </m:sSupPr>
                      <m:e>
                        <m:r>
                          <w:rPr>
                            <w:rFonts w:ascii="Cambria Math" w:hAnsi="Cambria Math"/>
                          </w:rPr>
                          <m:t>r</m:t>
                        </m:r>
                      </m:e>
                      <m:sup>
                        <m:r>
                          <m:rPr>
                            <m:sty m:val="p"/>
                          </m:rPr>
                          <w:rPr>
                            <w:rFonts w:ascii="Cambria Math" w:hAnsi="Cambria Math"/>
                          </w:rPr>
                          <m:t>2</m:t>
                        </m:r>
                      </m:sup>
                    </m:sSup>
                  </m:e>
                </m:d>
                <m:func>
                  <m:funcPr>
                    <m:ctrlPr>
                      <w:rPr>
                        <w:rFonts w:ascii="Cambria Math" w:eastAsia="Calibri" w:hAnsi="Cambria Math"/>
                        <w:sz w:val="22"/>
                      </w:rPr>
                    </m:ctrlPr>
                  </m:funcPr>
                  <m:fName>
                    <m:r>
                      <m:rPr>
                        <m:sty m:val="p"/>
                      </m:rPr>
                      <w:rPr>
                        <w:rFonts w:ascii="Cambria Math" w:eastAsia="Calibri" w:hAnsi="Cambria Math"/>
                      </w:rPr>
                      <m:t>sin</m:t>
                    </m:r>
                  </m:fName>
                  <m:e>
                    <m:r>
                      <m:rPr>
                        <m:sty m:val="p"/>
                      </m:rPr>
                      <w:rPr>
                        <w:rFonts w:ascii="Cambria Math" w:eastAsia="Calibri" w:hAnsi="Cambria Math"/>
                      </w:rPr>
                      <m:t>(</m:t>
                    </m:r>
                    <m:r>
                      <w:rPr>
                        <w:rFonts w:ascii="Cambria Math" w:eastAsia="Calibri" w:hAnsi="Cambria Math"/>
                      </w:rPr>
                      <m:t>θ</m:t>
                    </m:r>
                    <m:r>
                      <m:rPr>
                        <m:sty m:val="p"/>
                      </m:rPr>
                      <w:rPr>
                        <w:rFonts w:ascii="Cambria Math" w:eastAsia="Calibri" w:hAnsi="Cambria Math"/>
                      </w:rPr>
                      <m:t>)</m:t>
                    </m:r>
                  </m:e>
                </m:func>
                <m:r>
                  <m:rPr>
                    <m:sty m:val="p"/>
                  </m:rPr>
                  <w:rPr>
                    <w:rFonts w:ascii="Cambria Math" w:eastAsia="Calibri" w:hAnsi="Cambria Math"/>
                  </w:rPr>
                  <m:t>+</m:t>
                </m:r>
                <m:r>
                  <w:rPr>
                    <w:rFonts w:ascii="Cambria Math" w:eastAsia="Calibri" w:hAnsi="Cambria Math"/>
                  </w:rPr>
                  <m:t>r</m:t>
                </m:r>
                <m:func>
                  <m:funcPr>
                    <m:ctrlPr>
                      <w:rPr>
                        <w:rFonts w:ascii="Cambria Math" w:eastAsia="Calibri" w:hAnsi="Cambria Math"/>
                        <w:sz w:val="22"/>
                      </w:rPr>
                    </m:ctrlPr>
                  </m:funcPr>
                  <m:fName>
                    <m:r>
                      <m:rPr>
                        <m:sty m:val="p"/>
                      </m:rPr>
                      <w:rPr>
                        <w:rFonts w:ascii="Cambria Math" w:eastAsia="Calibri" w:hAnsi="Cambria Math"/>
                      </w:rPr>
                      <m:t>cos</m:t>
                    </m:r>
                  </m:fName>
                  <m:e>
                    <m:d>
                      <m:dPr>
                        <m:ctrlPr>
                          <w:rPr>
                            <w:rFonts w:ascii="Cambria Math" w:eastAsia="Calibri" w:hAnsi="Cambria Math"/>
                            <w:sz w:val="22"/>
                          </w:rPr>
                        </m:ctrlPr>
                      </m:dPr>
                      <m:e>
                        <m:r>
                          <w:rPr>
                            <w:rFonts w:ascii="Cambria Math" w:eastAsia="Calibri" w:hAnsi="Cambria Math"/>
                          </w:rPr>
                          <m:t>θ</m:t>
                        </m:r>
                      </m:e>
                    </m:d>
                  </m:e>
                </m:func>
                <m:r>
                  <w:rPr>
                    <w:rFonts w:ascii="Cambria Math" w:eastAsia="Calibri" w:hAnsi="Cambria Math"/>
                  </w:rPr>
                  <m:t>ω</m:t>
                </m:r>
              </m:oMath>
            </m:oMathPara>
          </w:p>
        </w:tc>
        <w:tc>
          <w:tcPr>
            <w:tcW w:w="907" w:type="dxa"/>
            <w:hideMark/>
          </w:tcPr>
          <w:p w14:paraId="5261F896" w14:textId="6B55DBF4" w:rsidR="008F51C2" w:rsidRPr="00F22BED" w:rsidRDefault="008F51C2" w:rsidP="00104440">
            <w:pPr>
              <w:rPr>
                <w:rFonts w:eastAsiaTheme="minorEastAsia"/>
              </w:rPr>
            </w:pPr>
            <w:r w:rsidRPr="00F22BED">
              <w:t>(</w:t>
            </w:r>
            <w:r w:rsidR="003078B7" w:rsidRPr="00F22BED">
              <w:t>4.</w:t>
            </w:r>
            <w:r w:rsidR="00EC02B5" w:rsidRPr="00F22BED">
              <w:t>3</w:t>
            </w:r>
            <w:r w:rsidR="003078B7" w:rsidRPr="00F22BED">
              <w:t>.</w:t>
            </w:r>
            <w:r w:rsidRPr="00F22BED">
              <w:t>1</w:t>
            </w:r>
            <w:r w:rsidR="0088233C">
              <w:t>5</w:t>
            </w:r>
            <w:r w:rsidRPr="00F22BED">
              <w:t>)</w:t>
            </w:r>
          </w:p>
        </w:tc>
      </w:tr>
      <w:tr w:rsidR="00AD49CB" w:rsidRPr="00F22BED" w14:paraId="3CF97A02" w14:textId="77777777" w:rsidTr="008F51C2">
        <w:tc>
          <w:tcPr>
            <w:tcW w:w="8346" w:type="dxa"/>
          </w:tcPr>
          <w:p w14:paraId="62AD6387" w14:textId="77777777" w:rsidR="00AD49CB" w:rsidRPr="00F22BED" w:rsidRDefault="00AD49CB" w:rsidP="00104440"/>
        </w:tc>
        <w:tc>
          <w:tcPr>
            <w:tcW w:w="907" w:type="dxa"/>
          </w:tcPr>
          <w:p w14:paraId="30D02A74" w14:textId="77777777" w:rsidR="00AD49CB" w:rsidRPr="00F22BED" w:rsidRDefault="00AD49CB" w:rsidP="00104440"/>
        </w:tc>
      </w:tr>
    </w:tbl>
    <w:p w14:paraId="10348887" w14:textId="46F2C810" w:rsidR="008F51C2" w:rsidRPr="00F22BED" w:rsidRDefault="008F51C2" w:rsidP="00104440">
      <w:pPr>
        <w:rPr>
          <w:rFonts w:eastAsiaTheme="minorEastAsia"/>
        </w:rPr>
      </w:pPr>
      <w:r w:rsidRPr="00F22BED">
        <w:rPr>
          <w:rFonts w:eastAsiaTheme="minorEastAsia"/>
        </w:rPr>
        <w:t>Substituting</w:t>
      </w:r>
      <w:r w:rsidR="007D1FDB" w:rsidRPr="00F22BED">
        <w:rPr>
          <w:rFonts w:eastAsiaTheme="minorEastAsia"/>
        </w:rPr>
        <w:t xml:space="preserve"> equation</w:t>
      </w:r>
      <w:r w:rsidRPr="00F22BED">
        <w:rPr>
          <w:rFonts w:eastAsiaTheme="minorEastAsia"/>
        </w:rPr>
        <w:t xml:space="preserve"> (</w:t>
      </w:r>
      <w:r w:rsidR="0000754D" w:rsidRPr="00F22BED">
        <w:rPr>
          <w:rFonts w:eastAsiaTheme="minorEastAsia"/>
        </w:rPr>
        <w:t>4.</w:t>
      </w:r>
      <w:r w:rsidR="0065528E" w:rsidRPr="00F22BED">
        <w:rPr>
          <w:rFonts w:eastAsiaTheme="minorEastAsia"/>
        </w:rPr>
        <w:t>3</w:t>
      </w:r>
      <w:r w:rsidR="0000754D" w:rsidRPr="00F22BED">
        <w:rPr>
          <w:rFonts w:eastAsiaTheme="minorEastAsia"/>
        </w:rPr>
        <w:t>.</w:t>
      </w:r>
      <w:r w:rsidR="0065528E" w:rsidRPr="00F22BED">
        <w:rPr>
          <w:rFonts w:eastAsiaTheme="minorEastAsia"/>
        </w:rPr>
        <w:t>1</w:t>
      </w:r>
      <w:r w:rsidR="00F43803">
        <w:rPr>
          <w:rFonts w:eastAsiaTheme="minorEastAsia"/>
        </w:rPr>
        <w:t>0</w:t>
      </w:r>
      <w:r w:rsidRPr="00F22BED">
        <w:rPr>
          <w:rFonts w:eastAsiaTheme="minorEastAsia"/>
        </w:rPr>
        <w:t>) and (</w:t>
      </w:r>
      <w:r w:rsidR="0000754D" w:rsidRPr="00F22BED">
        <w:rPr>
          <w:rFonts w:eastAsiaTheme="minorEastAsia"/>
        </w:rPr>
        <w:t>4.</w:t>
      </w:r>
      <w:r w:rsidR="0065528E" w:rsidRPr="00F22BED">
        <w:rPr>
          <w:rFonts w:eastAsiaTheme="minorEastAsia"/>
        </w:rPr>
        <w:t>3</w:t>
      </w:r>
      <w:r w:rsidR="0000754D" w:rsidRPr="00F22BED">
        <w:rPr>
          <w:rFonts w:eastAsiaTheme="minorEastAsia"/>
        </w:rPr>
        <w:t>.</w:t>
      </w:r>
      <w:r w:rsidR="0065528E" w:rsidRPr="00F22BED">
        <w:rPr>
          <w:rFonts w:eastAsiaTheme="minorEastAsia"/>
        </w:rPr>
        <w:t>1</w:t>
      </w:r>
      <w:r w:rsidR="00F43803">
        <w:rPr>
          <w:rFonts w:eastAsiaTheme="minorEastAsia"/>
        </w:rPr>
        <w:t>1</w:t>
      </w:r>
      <w:r w:rsidRPr="00F22BED">
        <w:rPr>
          <w:rFonts w:eastAsiaTheme="minorEastAsia"/>
        </w:rPr>
        <w:t>) in</w:t>
      </w:r>
      <w:r w:rsidR="007D1FDB" w:rsidRPr="00F22BED">
        <w:rPr>
          <w:rFonts w:eastAsiaTheme="minorEastAsia"/>
        </w:rPr>
        <w:t xml:space="preserve"> equation</w:t>
      </w:r>
      <w:r w:rsidRPr="00F22BED">
        <w:rPr>
          <w:rFonts w:eastAsiaTheme="minorEastAsia"/>
        </w:rPr>
        <w:t xml:space="preserve"> (</w:t>
      </w:r>
      <w:r w:rsidR="0000754D" w:rsidRPr="00F22BED">
        <w:rPr>
          <w:rFonts w:eastAsiaTheme="minorEastAsia"/>
        </w:rPr>
        <w:t>4.</w:t>
      </w:r>
      <w:r w:rsidR="00554451" w:rsidRPr="00F22BED">
        <w:rPr>
          <w:rFonts w:eastAsiaTheme="minorEastAsia"/>
        </w:rPr>
        <w:t>3</w:t>
      </w:r>
      <w:r w:rsidR="0000754D" w:rsidRPr="00F22BED">
        <w:rPr>
          <w:rFonts w:eastAsiaTheme="minorEastAsia"/>
        </w:rPr>
        <w:t>.</w:t>
      </w:r>
      <w:r w:rsidRPr="00F22BED">
        <w:rPr>
          <w:rFonts w:eastAsiaTheme="minorEastAsia"/>
        </w:rPr>
        <w:t>1</w:t>
      </w:r>
      <w:r w:rsidR="00F43803">
        <w:rPr>
          <w:rFonts w:eastAsiaTheme="minorEastAsia"/>
        </w:rPr>
        <w:t>4</w:t>
      </w:r>
      <w:r w:rsidRPr="00F22BED">
        <w:rPr>
          <w:rFonts w:eastAsiaTheme="minorEastAsia"/>
        </w:rPr>
        <w:t>) and (</w:t>
      </w:r>
      <w:r w:rsidR="0000754D" w:rsidRPr="00F22BED">
        <w:rPr>
          <w:rFonts w:eastAsiaTheme="minorEastAsia"/>
        </w:rPr>
        <w:t>4.</w:t>
      </w:r>
      <w:r w:rsidR="00554451" w:rsidRPr="00F22BED">
        <w:rPr>
          <w:rFonts w:eastAsiaTheme="minorEastAsia"/>
        </w:rPr>
        <w:t>3</w:t>
      </w:r>
      <w:r w:rsidR="0000754D" w:rsidRPr="00F22BED">
        <w:rPr>
          <w:rFonts w:eastAsiaTheme="minorEastAsia"/>
        </w:rPr>
        <w:t>.</w:t>
      </w:r>
      <w:r w:rsidRPr="00F22BED">
        <w:rPr>
          <w:rFonts w:eastAsiaTheme="minorEastAsia"/>
        </w:rPr>
        <w:t>1</w:t>
      </w:r>
      <w:r w:rsidR="00F43803">
        <w:rPr>
          <w:rFonts w:eastAsiaTheme="minorEastAsia"/>
        </w:rPr>
        <w:t>5</w:t>
      </w:r>
      <w:r w:rsidRPr="00F22BED">
        <w:rPr>
          <w:rFonts w:eastAsiaTheme="minorEastAsia"/>
        </w:rPr>
        <w:t>) we have</w:t>
      </w:r>
    </w:p>
    <w:tbl>
      <w:tblPr>
        <w:tblStyle w:val="TableGrid"/>
        <w:tblW w:w="0" w:type="auto"/>
        <w:tblInd w:w="102" w:type="dxa"/>
        <w:tblLook w:val="04A0" w:firstRow="1" w:lastRow="0" w:firstColumn="1" w:lastColumn="0" w:noHBand="0" w:noVBand="1"/>
      </w:tblPr>
      <w:tblGrid>
        <w:gridCol w:w="8346"/>
        <w:gridCol w:w="907"/>
      </w:tblGrid>
      <w:tr w:rsidR="008F51C2" w:rsidRPr="00F22BED" w14:paraId="68A219B3" w14:textId="77777777" w:rsidTr="008F51C2">
        <w:tc>
          <w:tcPr>
            <w:tcW w:w="8346" w:type="dxa"/>
            <w:hideMark/>
          </w:tcPr>
          <w:p w14:paraId="4A665013" w14:textId="7790935D" w:rsidR="008F51C2" w:rsidRPr="00F22BED" w:rsidRDefault="00F51420" w:rsidP="00104440">
            <w:pPr>
              <w:rPr>
                <w:rFonts w:eastAsia="Calibri"/>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r>
                  <m:rPr>
                    <m:sty m:val="p"/>
                  </m:rPr>
                  <w:rPr>
                    <w:rFonts w:ascii="Cambria Math" w:eastAsia="Calibri" w:hAnsi="Cambria Math"/>
                  </w:rPr>
                  <m:t>)</m:t>
                </m:r>
                <m:d>
                  <m:dPr>
                    <m:ctrlPr>
                      <w:rPr>
                        <w:rFonts w:ascii="Cambria Math" w:hAnsi="Cambria Math"/>
                        <w:sz w:val="22"/>
                      </w:rPr>
                    </m:ctrlPr>
                  </m:dPr>
                  <m:e>
                    <m:r>
                      <w:rPr>
                        <w:rFonts w:ascii="Cambria Math" w:hAnsi="Cambria Math"/>
                      </w:rPr>
                      <m:t>μ</m:t>
                    </m:r>
                    <m:r>
                      <m:rPr>
                        <m:sty m:val="p"/>
                      </m:rPr>
                      <w:rPr>
                        <w:rFonts w:ascii="Cambria Math" w:hAnsi="Cambria Math"/>
                      </w:rPr>
                      <m:t>-</m:t>
                    </m:r>
                    <m:sSup>
                      <m:sSupPr>
                        <m:ctrlPr>
                          <w:rPr>
                            <w:rFonts w:ascii="Cambria Math" w:hAnsi="Cambria Math"/>
                            <w:sz w:val="22"/>
                          </w:rPr>
                        </m:ctrlPr>
                      </m:sSupPr>
                      <m:e>
                        <m:r>
                          <w:rPr>
                            <w:rFonts w:ascii="Cambria Math" w:hAnsi="Cambria Math"/>
                          </w:rPr>
                          <m:t>r</m:t>
                        </m:r>
                      </m:e>
                      <m:sup>
                        <m:r>
                          <m:rPr>
                            <m:sty m:val="p"/>
                          </m:rPr>
                          <w:rPr>
                            <w:rFonts w:ascii="Cambria Math" w:hAnsi="Cambria Math"/>
                          </w:rPr>
                          <m:t>2</m:t>
                        </m:r>
                      </m:sup>
                    </m:sSup>
                  </m:e>
                </m:d>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r>
                  <m:rPr>
                    <m:sty m:val="p"/>
                  </m:rPr>
                  <w:rPr>
                    <w:rFonts w:ascii="Cambria Math" w:eastAsia="Calibri" w:hAnsi="Cambria Math"/>
                  </w:rPr>
                  <m:t>)</m:t>
                </m:r>
                <m:r>
                  <w:rPr>
                    <w:rFonts w:ascii="Cambria Math" w:eastAsia="Calibri" w:hAnsi="Cambria Math"/>
                  </w:rPr>
                  <m:t>ω</m:t>
                </m:r>
                <m:r>
                  <m:rPr>
                    <m:sty m:val="p"/>
                  </m:rPr>
                  <w:rPr>
                    <w:rFonts w:ascii="Cambria Math" w:eastAsia="Calibri" w:hAnsi="Cambria Math"/>
                  </w:rPr>
                  <m:t> </m:t>
                </m:r>
              </m:oMath>
            </m:oMathPara>
          </w:p>
        </w:tc>
        <w:tc>
          <w:tcPr>
            <w:tcW w:w="907" w:type="dxa"/>
            <w:hideMark/>
          </w:tcPr>
          <w:p w14:paraId="521AC91C" w14:textId="63E8E72F"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Pr="00F22BED">
              <w:t>1</w:t>
            </w:r>
            <w:r w:rsidR="0088233C">
              <w:t>6</w:t>
            </w:r>
            <w:r w:rsidRPr="00F22BED">
              <w:t>)</w:t>
            </w:r>
          </w:p>
        </w:tc>
      </w:tr>
      <w:tr w:rsidR="008F51C2" w:rsidRPr="00F22BED" w14:paraId="26AF402E" w14:textId="77777777" w:rsidTr="008F51C2">
        <w:tc>
          <w:tcPr>
            <w:tcW w:w="8346" w:type="dxa"/>
            <w:hideMark/>
          </w:tcPr>
          <w:p w14:paraId="2DC0E2C3" w14:textId="46756721" w:rsidR="008F51C2" w:rsidRPr="00F22BED" w:rsidRDefault="00F51420" w:rsidP="00104440">
            <w:pPr>
              <w:rPr>
                <w:rFonts w:eastAsia="Calibri"/>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r>
                  <m:rPr>
                    <m:sty m:val="p"/>
                  </m:rPr>
                  <w:rPr>
                    <w:rFonts w:ascii="Cambria Math" w:eastAsia="Calibri" w:hAnsi="Cambria Math"/>
                  </w:rPr>
                  <m:t>)</m:t>
                </m:r>
                <m:d>
                  <m:dPr>
                    <m:ctrlPr>
                      <w:rPr>
                        <w:rFonts w:ascii="Cambria Math" w:hAnsi="Cambria Math"/>
                        <w:sz w:val="22"/>
                      </w:rPr>
                    </m:ctrlPr>
                  </m:dPr>
                  <m:e>
                    <m:r>
                      <w:rPr>
                        <w:rFonts w:ascii="Cambria Math" w:hAnsi="Cambria Math"/>
                      </w:rPr>
                      <m:t>μ</m:t>
                    </m:r>
                    <m:r>
                      <m:rPr>
                        <m:sty m:val="p"/>
                      </m:rPr>
                      <w:rPr>
                        <w:rFonts w:ascii="Cambria Math" w:hAnsi="Cambria Math"/>
                      </w:rPr>
                      <m:t>-</m:t>
                    </m:r>
                    <m:sSup>
                      <m:sSupPr>
                        <m:ctrlPr>
                          <w:rPr>
                            <w:rFonts w:ascii="Cambria Math" w:hAnsi="Cambria Math"/>
                            <w:sz w:val="22"/>
                          </w:rPr>
                        </m:ctrlPr>
                      </m:sSupPr>
                      <m:e>
                        <m:r>
                          <w:rPr>
                            <w:rFonts w:ascii="Cambria Math" w:hAnsi="Cambria Math"/>
                          </w:rPr>
                          <m:t>r</m:t>
                        </m:r>
                      </m:e>
                      <m:sup>
                        <m:r>
                          <m:rPr>
                            <m:sty m:val="p"/>
                          </m:rPr>
                          <w:rPr>
                            <w:rFonts w:ascii="Cambria Math" w:hAnsi="Cambria Math"/>
                          </w:rPr>
                          <m:t>2</m:t>
                        </m:r>
                      </m:sup>
                    </m:sSup>
                  </m:e>
                </m:d>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r>
                  <m:rPr>
                    <m:sty m:val="p"/>
                  </m:rPr>
                  <w:rPr>
                    <w:rFonts w:ascii="Cambria Math" w:eastAsia="Calibri" w:hAnsi="Cambria Math"/>
                  </w:rPr>
                  <m:t>)</m:t>
                </m:r>
                <m:r>
                  <w:rPr>
                    <w:rFonts w:ascii="Cambria Math" w:eastAsia="Calibri" w:hAnsi="Cambria Math"/>
                  </w:rPr>
                  <m:t>ω</m:t>
                </m:r>
              </m:oMath>
            </m:oMathPara>
          </w:p>
        </w:tc>
        <w:tc>
          <w:tcPr>
            <w:tcW w:w="907" w:type="dxa"/>
            <w:hideMark/>
          </w:tcPr>
          <w:p w14:paraId="5BC81A8B" w14:textId="26560B64"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006D055A">
              <w:t>1</w:t>
            </w:r>
            <w:r w:rsidR="0088233C">
              <w:t>7</w:t>
            </w:r>
            <w:r w:rsidRPr="00F22BED">
              <w:t>)</w:t>
            </w:r>
          </w:p>
        </w:tc>
      </w:tr>
    </w:tbl>
    <w:p w14:paraId="2C3DFDF4" w14:textId="1D3B9062" w:rsidR="008F51C2" w:rsidRPr="00F22BED" w:rsidRDefault="008F51C2" w:rsidP="00104440">
      <w:pPr>
        <w:rPr>
          <w:rFonts w:eastAsiaTheme="minorEastAsia"/>
          <w:sz w:val="22"/>
        </w:rPr>
      </w:pPr>
      <w:r w:rsidRPr="00F22BED">
        <w:rPr>
          <w:rFonts w:eastAsiaTheme="minorEastAsia"/>
        </w:rPr>
        <w:t>We know that,</w:t>
      </w:r>
    </w:p>
    <w:tbl>
      <w:tblPr>
        <w:tblStyle w:val="TableGrid"/>
        <w:tblW w:w="0" w:type="auto"/>
        <w:tblInd w:w="102" w:type="dxa"/>
        <w:tblLook w:val="04A0" w:firstRow="1" w:lastRow="0" w:firstColumn="1" w:lastColumn="0" w:noHBand="0" w:noVBand="1"/>
      </w:tblPr>
      <w:tblGrid>
        <w:gridCol w:w="8346"/>
        <w:gridCol w:w="907"/>
      </w:tblGrid>
      <w:tr w:rsidR="008F51C2" w:rsidRPr="00F22BED" w14:paraId="7215DABB" w14:textId="77777777" w:rsidTr="008F51C2">
        <w:tc>
          <w:tcPr>
            <w:tcW w:w="8346" w:type="dxa"/>
            <w:hideMark/>
          </w:tcPr>
          <w:p w14:paraId="614439ED" w14:textId="77777777" w:rsidR="008F51C2" w:rsidRPr="00F22BED" w:rsidRDefault="00F51420" w:rsidP="00104440">
            <w:pPr>
              <w:rPr>
                <w:rFonts w:eastAsia="Calibri"/>
              </w:rPr>
            </w:pPr>
            <m:oMathPara>
              <m:oMath>
                <m:sSup>
                  <m:sSupPr>
                    <m:ctrlPr>
                      <w:rPr>
                        <w:rFonts w:ascii="Cambria Math" w:eastAsia="Calibri" w:hAnsi="Cambria Math"/>
                        <w:sz w:val="22"/>
                      </w:rPr>
                    </m:ctrlPr>
                  </m:sSupPr>
                  <m:e>
                    <m:r>
                      <w:rPr>
                        <w:rFonts w:ascii="Cambria Math" w:eastAsia="Calibri" w:hAnsi="Cambria Math"/>
                      </w:rPr>
                      <m:t>r</m:t>
                    </m:r>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sup>
                    <m:r>
                      <m:rPr>
                        <m:sty m:val="p"/>
                      </m:rPr>
                      <w:rPr>
                        <w:rFonts w:ascii="Cambria Math" w:eastAsia="Calibri" w:hAnsi="Cambria Math"/>
                      </w:rPr>
                      <m:t>2</m:t>
                    </m:r>
                  </m:sup>
                </m:sSup>
              </m:oMath>
            </m:oMathPara>
          </w:p>
        </w:tc>
        <w:tc>
          <w:tcPr>
            <w:tcW w:w="907" w:type="dxa"/>
            <w:hideMark/>
          </w:tcPr>
          <w:p w14:paraId="116F3375" w14:textId="0A490F40"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0088233C">
              <w:t>18</w:t>
            </w:r>
            <w:r w:rsidRPr="00F22BED">
              <w:t>)</w:t>
            </w:r>
          </w:p>
        </w:tc>
      </w:tr>
    </w:tbl>
    <w:p w14:paraId="4B751FDC" w14:textId="513FD627" w:rsidR="008F51C2" w:rsidRPr="00F22BED" w:rsidRDefault="008F51C2" w:rsidP="00104440">
      <w:pPr>
        <w:rPr>
          <w:rFonts w:eastAsiaTheme="minorEastAsia"/>
          <w:sz w:val="22"/>
        </w:rPr>
      </w:pPr>
      <w:r w:rsidRPr="00F22BED">
        <w:rPr>
          <w:rFonts w:eastAsiaTheme="minorEastAsia"/>
        </w:rPr>
        <w:t>Thus,</w:t>
      </w:r>
      <w:r w:rsidR="00991680" w:rsidRPr="00F22BED">
        <w:rPr>
          <w:rFonts w:eastAsiaTheme="minorEastAsia"/>
        </w:rPr>
        <w:t xml:space="preserve"> equation</w:t>
      </w:r>
      <w:r w:rsidRPr="00F22BED">
        <w:rPr>
          <w:rFonts w:eastAsiaTheme="minorEastAsia"/>
        </w:rPr>
        <w:t xml:space="preserve"> (</w:t>
      </w:r>
      <w:r w:rsidR="0000754D" w:rsidRPr="00F22BED">
        <w:rPr>
          <w:rFonts w:eastAsiaTheme="minorEastAsia"/>
        </w:rPr>
        <w:t>4.</w:t>
      </w:r>
      <w:r w:rsidR="007B43EB" w:rsidRPr="00F22BED">
        <w:rPr>
          <w:rFonts w:eastAsiaTheme="minorEastAsia"/>
        </w:rPr>
        <w:t>3</w:t>
      </w:r>
      <w:r w:rsidR="0000754D" w:rsidRPr="00F22BED">
        <w:rPr>
          <w:rFonts w:eastAsiaTheme="minorEastAsia"/>
        </w:rPr>
        <w:t>.</w:t>
      </w:r>
      <w:r w:rsidR="006D055A">
        <w:rPr>
          <w:rFonts w:eastAsiaTheme="minorEastAsia"/>
        </w:rPr>
        <w:t>1</w:t>
      </w:r>
      <w:r w:rsidR="00F43803">
        <w:rPr>
          <w:rFonts w:eastAsiaTheme="minorEastAsia"/>
        </w:rPr>
        <w:t>6</w:t>
      </w:r>
      <w:r w:rsidRPr="00F22BED">
        <w:rPr>
          <w:rFonts w:eastAsiaTheme="minorEastAsia"/>
        </w:rPr>
        <w:t>)</w:t>
      </w:r>
      <w:r w:rsidR="00991680" w:rsidRPr="00F22BED">
        <w:rPr>
          <w:rFonts w:eastAsiaTheme="minorEastAsia"/>
        </w:rPr>
        <w:t xml:space="preserve"> and equation </w:t>
      </w:r>
      <w:r w:rsidRPr="00F22BED">
        <w:rPr>
          <w:rFonts w:eastAsiaTheme="minorEastAsia"/>
        </w:rPr>
        <w:t>(</w:t>
      </w:r>
      <w:r w:rsidR="0000754D" w:rsidRPr="00F22BED">
        <w:rPr>
          <w:rFonts w:eastAsiaTheme="minorEastAsia"/>
        </w:rPr>
        <w:t>4.</w:t>
      </w:r>
      <w:r w:rsidR="007B43EB" w:rsidRPr="00F22BED">
        <w:rPr>
          <w:rFonts w:eastAsiaTheme="minorEastAsia"/>
        </w:rPr>
        <w:t>3</w:t>
      </w:r>
      <w:r w:rsidR="0000754D" w:rsidRPr="00F22BED">
        <w:rPr>
          <w:rFonts w:eastAsiaTheme="minorEastAsia"/>
        </w:rPr>
        <w:t>.</w:t>
      </w:r>
      <w:r w:rsidR="00F43803">
        <w:rPr>
          <w:rFonts w:eastAsiaTheme="minorEastAsia"/>
        </w:rPr>
        <w:t>17</w:t>
      </w:r>
      <w:r w:rsidRPr="00F22BED">
        <w:rPr>
          <w:rFonts w:eastAsiaTheme="minorEastAsia"/>
        </w:rPr>
        <w:t>) can be written as,</w:t>
      </w:r>
    </w:p>
    <w:tbl>
      <w:tblPr>
        <w:tblStyle w:val="TableGrid"/>
        <w:tblW w:w="0" w:type="auto"/>
        <w:tblInd w:w="102" w:type="dxa"/>
        <w:tblLook w:val="04A0" w:firstRow="1" w:lastRow="0" w:firstColumn="1" w:lastColumn="0" w:noHBand="0" w:noVBand="1"/>
      </w:tblPr>
      <w:tblGrid>
        <w:gridCol w:w="8346"/>
        <w:gridCol w:w="907"/>
      </w:tblGrid>
      <w:tr w:rsidR="008F51C2" w:rsidRPr="00F22BED" w14:paraId="0DDC947B" w14:textId="77777777" w:rsidTr="008F51C2">
        <w:tc>
          <w:tcPr>
            <w:tcW w:w="8346" w:type="dxa"/>
            <w:hideMark/>
          </w:tcPr>
          <w:p w14:paraId="6754125C" w14:textId="62CB0584" w:rsidR="008F51C2" w:rsidRPr="00F22BED" w:rsidRDefault="00F51420" w:rsidP="00104440">
            <w:pPr>
              <w:rPr>
                <w:rFonts w:eastAsia="Calibri"/>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r>
                  <m:rPr>
                    <m:sty m:val="p"/>
                  </m:rPr>
                  <w:rPr>
                    <w:rFonts w:ascii="Cambria Math" w:eastAsia="Calibri" w:hAnsi="Cambria Math"/>
                  </w:rPr>
                  <m:t>)</m:t>
                </m:r>
                <m:d>
                  <m:dPr>
                    <m:ctrlPr>
                      <w:rPr>
                        <w:rFonts w:ascii="Cambria Math" w:hAnsi="Cambria Math"/>
                        <w:sz w:val="22"/>
                      </w:rPr>
                    </m:ctrlPr>
                  </m:dPr>
                  <m:e>
                    <m:r>
                      <w:rPr>
                        <w:rFonts w:ascii="Cambria Math" w:hAnsi="Cambria Math"/>
                      </w:rPr>
                      <m:t>μ</m:t>
                    </m:r>
                    <m:r>
                      <m:rPr>
                        <m:sty m:val="p"/>
                      </m:rPr>
                      <w:rPr>
                        <w:rFonts w:ascii="Cambria Math" w:hAnsi="Cambria Math"/>
                      </w:rPr>
                      <m:t>-</m:t>
                    </m:r>
                    <m:d>
                      <m:dPr>
                        <m:ctrlPr>
                          <w:rPr>
                            <w:rFonts w:ascii="Cambria Math" w:hAnsi="Cambria Math"/>
                            <w:sz w:val="22"/>
                          </w:rPr>
                        </m:ctrlPr>
                      </m:dPr>
                      <m:e>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sup>
                            <m:r>
                              <m:rPr>
                                <m:sty m:val="p"/>
                              </m:rPr>
                              <w:rPr>
                                <w:rFonts w:ascii="Cambria Math" w:eastAsia="Calibri" w:hAnsi="Cambria Math"/>
                              </w:rPr>
                              <m:t>2</m:t>
                            </m:r>
                          </m:sup>
                        </m:sSup>
                      </m:e>
                    </m:d>
                  </m:e>
                </m:d>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r>
                  <m:rPr>
                    <m:sty m:val="p"/>
                  </m:rPr>
                  <w:rPr>
                    <w:rFonts w:ascii="Cambria Math" w:eastAsia="Calibri" w:hAnsi="Cambria Math"/>
                  </w:rPr>
                  <m:t>)</m:t>
                </m:r>
                <m:r>
                  <w:rPr>
                    <w:rFonts w:ascii="Cambria Math" w:eastAsia="Calibri" w:hAnsi="Cambria Math"/>
                  </w:rPr>
                  <m:t>ω</m:t>
                </m:r>
                <m:r>
                  <m:rPr>
                    <m:sty m:val="p"/>
                  </m:rPr>
                  <w:rPr>
                    <w:rFonts w:ascii="Cambria Math" w:eastAsia="Calibri" w:hAnsi="Cambria Math"/>
                  </w:rPr>
                  <m:t> </m:t>
                </m:r>
              </m:oMath>
            </m:oMathPara>
          </w:p>
        </w:tc>
        <w:tc>
          <w:tcPr>
            <w:tcW w:w="907" w:type="dxa"/>
            <w:hideMark/>
          </w:tcPr>
          <w:p w14:paraId="1F5152A7" w14:textId="24EBA665"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0088233C">
              <w:t>19</w:t>
            </w:r>
            <w:r w:rsidRPr="00F22BED">
              <w:t>)</w:t>
            </w:r>
          </w:p>
        </w:tc>
      </w:tr>
      <w:tr w:rsidR="008F51C2" w:rsidRPr="00F22BED" w14:paraId="58340486" w14:textId="77777777" w:rsidTr="008F51C2">
        <w:tc>
          <w:tcPr>
            <w:tcW w:w="8346" w:type="dxa"/>
            <w:hideMark/>
          </w:tcPr>
          <w:p w14:paraId="6238F4EB" w14:textId="6886FCB2" w:rsidR="008F51C2" w:rsidRPr="00F22BED" w:rsidRDefault="00F51420" w:rsidP="00104440">
            <w:pPr>
              <w:rPr>
                <w:rFonts w:eastAsia="Calibri"/>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r>
                  <m:rPr>
                    <m:sty m:val="p"/>
                  </m:rPr>
                  <w:rPr>
                    <w:rFonts w:ascii="Cambria Math" w:eastAsia="Calibri" w:hAnsi="Cambria Math"/>
                  </w:rPr>
                  <m:t>)</m:t>
                </m:r>
                <m:d>
                  <m:dPr>
                    <m:ctrlPr>
                      <w:rPr>
                        <w:rFonts w:ascii="Cambria Math" w:hAnsi="Cambria Math"/>
                        <w:sz w:val="22"/>
                      </w:rPr>
                    </m:ctrlPr>
                  </m:dPr>
                  <m:e>
                    <m:r>
                      <w:rPr>
                        <w:rFonts w:ascii="Cambria Math" w:hAnsi="Cambria Math"/>
                      </w:rPr>
                      <m:t>μ</m:t>
                    </m:r>
                    <m:r>
                      <m:rPr>
                        <m:sty m:val="p"/>
                      </m:rPr>
                      <w:rPr>
                        <w:rFonts w:ascii="Cambria Math" w:hAnsi="Cambria Math"/>
                      </w:rPr>
                      <m:t>-</m:t>
                    </m:r>
                    <m:d>
                      <m:dPr>
                        <m:ctrlPr>
                          <w:rPr>
                            <w:rFonts w:ascii="Cambria Math" w:hAnsi="Cambria Math"/>
                            <w:sz w:val="22"/>
                          </w:rPr>
                        </m:ctrlPr>
                      </m:dPr>
                      <m:e>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sup>
                            <m:r>
                              <m:rPr>
                                <m:sty m:val="p"/>
                              </m:rPr>
                              <w:rPr>
                                <w:rFonts w:ascii="Cambria Math" w:eastAsia="Calibri" w:hAnsi="Cambria Math"/>
                              </w:rPr>
                              <m:t>2</m:t>
                            </m:r>
                          </m:sup>
                        </m:sSup>
                      </m:e>
                    </m:d>
                  </m:e>
                </m:d>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r>
                  <m:rPr>
                    <m:sty m:val="p"/>
                  </m:rPr>
                  <w:rPr>
                    <w:rFonts w:ascii="Cambria Math" w:eastAsia="Calibri" w:hAnsi="Cambria Math"/>
                  </w:rPr>
                  <m:t>)</m:t>
                </m:r>
                <m:r>
                  <w:rPr>
                    <w:rFonts w:ascii="Cambria Math" w:eastAsia="Calibri" w:hAnsi="Cambria Math"/>
                  </w:rPr>
                  <m:t>ω</m:t>
                </m:r>
              </m:oMath>
            </m:oMathPara>
          </w:p>
        </w:tc>
        <w:tc>
          <w:tcPr>
            <w:tcW w:w="907" w:type="dxa"/>
            <w:hideMark/>
          </w:tcPr>
          <w:p w14:paraId="3E18CB17" w14:textId="66E08A49"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005E64A0" w:rsidRPr="00F22BED">
              <w:t>2</w:t>
            </w:r>
            <w:r w:rsidR="0088233C">
              <w:t>0</w:t>
            </w:r>
            <w:r w:rsidRPr="00F22BED">
              <w:t>)</w:t>
            </w:r>
          </w:p>
        </w:tc>
      </w:tr>
    </w:tbl>
    <w:p w14:paraId="00C870DE" w14:textId="77777777" w:rsidR="008F51C2" w:rsidRPr="00F22BED" w:rsidRDefault="008F51C2" w:rsidP="00104440">
      <w:pPr>
        <w:rPr>
          <w:rFonts w:eastAsiaTheme="minorEastAsia"/>
        </w:rPr>
      </w:pPr>
      <w:r w:rsidRPr="00F22BED">
        <w:rPr>
          <w:rFonts w:eastAsiaTheme="minorEastAsia"/>
        </w:rPr>
        <w:t xml:space="preserve">For, FPLG in our project the point </w:t>
      </w:r>
      <m:oMath>
        <m:sSub>
          <m:sSubPr>
            <m:ctrlPr>
              <w:rPr>
                <w:rFonts w:ascii="Cambria Math" w:eastAsiaTheme="minorEastAsia" w:hAnsi="Cambria Math"/>
                <w:i/>
                <w:sz w:val="22"/>
              </w:rPr>
            </m:ctrlPr>
          </m:sSubPr>
          <m:e>
            <m:r>
              <w:rPr>
                <w:rFonts w:ascii="Cambria Math" w:eastAsiaTheme="minorEastAsia" w:hAnsi="Cambria Math"/>
              </w:rPr>
              <m:t>p</m:t>
            </m:r>
          </m:e>
          <m:sub>
            <m:r>
              <w:rPr>
                <w:rFonts w:ascii="Cambria Math" w:eastAsiaTheme="minorEastAsia" w:hAnsi="Cambria Math"/>
              </w:rPr>
              <m:t>e</m:t>
            </m:r>
          </m:sub>
        </m:sSub>
        <m:r>
          <w:rPr>
            <w:rFonts w:ascii="Cambria Math" w:eastAsiaTheme="minorEastAsia" w:hAnsi="Cambria Math"/>
          </w:rPr>
          <m:t>(α,β)</m:t>
        </m:r>
      </m:oMath>
      <w:r w:rsidRPr="00F22BED">
        <w:rPr>
          <w:rFonts w:eastAsiaTheme="minorEastAsia"/>
        </w:rPr>
        <w:t xml:space="preserve"> is considered as </w:t>
      </w:r>
      <m:oMath>
        <m:sSub>
          <m:sSubPr>
            <m:ctrlPr>
              <w:rPr>
                <w:rFonts w:ascii="Cambria Math" w:eastAsiaTheme="minorEastAsia" w:hAnsi="Cambria Math"/>
                <w:i/>
                <w:sz w:val="22"/>
              </w:rPr>
            </m:ctrlPr>
          </m:sSubPr>
          <m:e>
            <m:r>
              <w:rPr>
                <w:rFonts w:ascii="Cambria Math" w:eastAsiaTheme="minorEastAsia" w:hAnsi="Cambria Math"/>
              </w:rPr>
              <m:t>p</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sz w:val="22"/>
              </w:rPr>
            </m:ctrlPr>
          </m:fPr>
          <m:num>
            <m:r>
              <w:rPr>
                <w:rFonts w:ascii="Cambria Math" w:eastAsiaTheme="minorEastAsia" w:hAnsi="Cambria Math"/>
              </w:rPr>
              <m:t>s</m:t>
            </m:r>
          </m:num>
          <m:den>
            <m:r>
              <w:rPr>
                <w:rFonts w:ascii="Cambria Math" w:eastAsiaTheme="minorEastAsia" w:hAnsi="Cambria Math"/>
              </w:rPr>
              <m:t>2</m:t>
            </m:r>
          </m:den>
        </m:f>
        <m:r>
          <w:rPr>
            <w:rFonts w:ascii="Cambria Math" w:eastAsiaTheme="minorEastAsia" w:hAnsi="Cambria Math"/>
          </w:rPr>
          <m:t>,0)</m:t>
        </m:r>
      </m:oMath>
      <w:r w:rsidRPr="00F22BED">
        <w:rPr>
          <w:rFonts w:eastAsiaTheme="minorEastAsia"/>
        </w:rPr>
        <w:t xml:space="preserve"> where </w:t>
      </w:r>
      <m:oMath>
        <m:r>
          <w:rPr>
            <w:rFonts w:ascii="Cambria Math" w:eastAsiaTheme="minorEastAsia" w:hAnsi="Cambria Math"/>
          </w:rPr>
          <m:t>s</m:t>
        </m:r>
      </m:oMath>
      <w:r w:rsidRPr="00F22BED">
        <w:rPr>
          <w:rFonts w:eastAsiaTheme="minorEastAsia"/>
        </w:rPr>
        <w:t xml:space="preserve"> is the stroke length.</w:t>
      </w:r>
    </w:p>
    <w:p w14:paraId="249EA188" w14:textId="4EFFEE9C" w:rsidR="008F51C2" w:rsidRPr="00F22BED" w:rsidRDefault="008F51C2" w:rsidP="00104440">
      <w:pPr>
        <w:rPr>
          <w:rFonts w:eastAsiaTheme="minorEastAsia"/>
        </w:rPr>
      </w:pPr>
      <w:r w:rsidRPr="00F22BED">
        <w:rPr>
          <w:rFonts w:eastAsiaTheme="minorEastAsia"/>
        </w:rPr>
        <w:t>The stability analysis of equation (</w:t>
      </w:r>
      <w:r w:rsidR="0000754D" w:rsidRPr="00F22BED">
        <w:rPr>
          <w:rFonts w:eastAsiaTheme="minorEastAsia"/>
        </w:rPr>
        <w:t>4.</w:t>
      </w:r>
      <w:r w:rsidR="00C15027" w:rsidRPr="00F22BED">
        <w:rPr>
          <w:rFonts w:eastAsiaTheme="minorEastAsia"/>
        </w:rPr>
        <w:t>3</w:t>
      </w:r>
      <w:r w:rsidR="0000754D" w:rsidRPr="00F22BED">
        <w:rPr>
          <w:rFonts w:eastAsiaTheme="minorEastAsia"/>
        </w:rPr>
        <w:t>.</w:t>
      </w:r>
      <w:r w:rsidR="00F43803">
        <w:rPr>
          <w:rFonts w:eastAsiaTheme="minorEastAsia"/>
        </w:rPr>
        <w:t>19</w:t>
      </w:r>
      <w:r w:rsidRPr="00F22BED">
        <w:rPr>
          <w:rFonts w:eastAsiaTheme="minorEastAsia"/>
        </w:rPr>
        <w:t>) and (</w:t>
      </w:r>
      <w:r w:rsidR="0000754D" w:rsidRPr="00F22BED">
        <w:rPr>
          <w:rFonts w:eastAsiaTheme="minorEastAsia"/>
        </w:rPr>
        <w:t>4.</w:t>
      </w:r>
      <w:r w:rsidR="00CA41FE" w:rsidRPr="00F22BED">
        <w:rPr>
          <w:rFonts w:eastAsiaTheme="minorEastAsia"/>
        </w:rPr>
        <w:t>3</w:t>
      </w:r>
      <w:r w:rsidR="0000754D" w:rsidRPr="00F22BED">
        <w:rPr>
          <w:rFonts w:eastAsiaTheme="minorEastAsia"/>
        </w:rPr>
        <w:t>.</w:t>
      </w:r>
      <w:r w:rsidR="00CA41FE" w:rsidRPr="00F22BED">
        <w:rPr>
          <w:rFonts w:eastAsiaTheme="minorEastAsia"/>
        </w:rPr>
        <w:t>2</w:t>
      </w:r>
      <w:r w:rsidR="00F43803">
        <w:rPr>
          <w:rFonts w:eastAsiaTheme="minorEastAsia"/>
        </w:rPr>
        <w:t>0</w:t>
      </w:r>
      <w:r w:rsidRPr="00F22BED">
        <w:rPr>
          <w:rFonts w:eastAsiaTheme="minorEastAsia"/>
        </w:rPr>
        <w:t>) can be done</w:t>
      </w:r>
      <w:r w:rsidR="00067953">
        <w:rPr>
          <w:rFonts w:eastAsiaTheme="minorEastAsia"/>
        </w:rPr>
        <w:t xml:space="preserve"> by</w:t>
      </w:r>
      <w:r w:rsidRPr="00F22BED">
        <w:rPr>
          <w:rFonts w:eastAsiaTheme="minorEastAsia"/>
        </w:rPr>
        <w:t xml:space="preserve"> </w:t>
      </w:r>
      <w:r w:rsidR="00067953">
        <w:rPr>
          <w:rFonts w:eastAsiaTheme="minorEastAsia"/>
        </w:rPr>
        <w:t>l</w:t>
      </w:r>
      <w:r w:rsidRPr="00F22BED">
        <w:rPr>
          <w:rFonts w:eastAsiaTheme="minorEastAsia"/>
        </w:rPr>
        <w:t>inearizing those equation</w:t>
      </w:r>
      <w:r w:rsidR="00AC5FFE" w:rsidRPr="00F22BED">
        <w:rPr>
          <w:rFonts w:eastAsiaTheme="minorEastAsia"/>
        </w:rPr>
        <w:t>s</w:t>
      </w:r>
      <w:r w:rsidRPr="00F22BED">
        <w:rPr>
          <w:rFonts w:eastAsiaTheme="minorEastAsia"/>
        </w:rPr>
        <w:t xml:space="preserve"> as shown</w:t>
      </w:r>
    </w:p>
    <w:tbl>
      <w:tblPr>
        <w:tblStyle w:val="TableGrid"/>
        <w:tblW w:w="0" w:type="auto"/>
        <w:tblInd w:w="102" w:type="dxa"/>
        <w:tblLook w:val="04A0" w:firstRow="1" w:lastRow="0" w:firstColumn="1" w:lastColumn="0" w:noHBand="0" w:noVBand="1"/>
      </w:tblPr>
      <w:tblGrid>
        <w:gridCol w:w="8346"/>
        <w:gridCol w:w="907"/>
      </w:tblGrid>
      <w:tr w:rsidR="008F51C2" w:rsidRPr="00F22BED" w14:paraId="727D2EA4" w14:textId="77777777" w:rsidTr="008F51C2">
        <w:tc>
          <w:tcPr>
            <w:tcW w:w="8346" w:type="dxa"/>
            <w:hideMark/>
          </w:tcPr>
          <w:p w14:paraId="74A7B0AD" w14:textId="06AA6B21" w:rsidR="008F51C2" w:rsidRPr="00F22BED" w:rsidRDefault="00F51420" w:rsidP="00104440">
            <w:pPr>
              <w:rPr>
                <w:rFonts w:eastAsia="Calibri"/>
              </w:rPr>
            </w:pPr>
            <m:oMathPara>
              <m:oMath>
                <m:d>
                  <m:dPr>
                    <m:begChr m:val="["/>
                    <m:endChr m:val="]"/>
                    <m:ctrlPr>
                      <w:rPr>
                        <w:rFonts w:ascii="Cambria Math" w:eastAsia="Calibri" w:hAnsi="Cambria Math"/>
                        <w:sz w:val="22"/>
                      </w:rPr>
                    </m:ctrlPr>
                  </m:dPr>
                  <m:e>
                    <m:m>
                      <m:mPr>
                        <m:mcs>
                          <m:mc>
                            <m:mcPr>
                              <m:count m:val="1"/>
                              <m:mcJc m:val="center"/>
                            </m:mcPr>
                          </m:mc>
                        </m:mcs>
                        <m:ctrlPr>
                          <w:rPr>
                            <w:rFonts w:ascii="Cambria Math" w:eastAsia="Calibri" w:hAnsi="Cambria Math"/>
                            <w:sz w:val="22"/>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e>
                      </m:mr>
                    </m:m>
                  </m:e>
                </m:d>
                <m:r>
                  <m:rPr>
                    <m:sty m:val="p"/>
                  </m:rPr>
                  <w:rPr>
                    <w:rFonts w:ascii="Cambria Math" w:eastAsia="Calibri" w:hAnsi="Cambria Math"/>
                  </w:rPr>
                  <m:t>=</m:t>
                </m:r>
                <m:d>
                  <m:dPr>
                    <m:begChr m:val="["/>
                    <m:endChr m:val="]"/>
                    <m:ctrlPr>
                      <w:rPr>
                        <w:rFonts w:ascii="Cambria Math" w:eastAsia="Calibri" w:hAnsi="Cambria Math"/>
                        <w:sz w:val="22"/>
                      </w:rPr>
                    </m:ctrlPr>
                  </m:dPr>
                  <m:e>
                    <m:m>
                      <m:mPr>
                        <m:mcs>
                          <m:mc>
                            <m:mcPr>
                              <m:count m:val="2"/>
                              <m:mcJc m:val="center"/>
                            </m:mcPr>
                          </m:mc>
                        </m:mcs>
                        <m:ctrlPr>
                          <w:rPr>
                            <w:rFonts w:ascii="Cambria Math" w:eastAsia="Calibri" w:hAnsi="Cambria Math"/>
                            <w:sz w:val="22"/>
                          </w:rPr>
                        </m:ctrlPr>
                      </m:mPr>
                      <m:mr>
                        <m:e>
                          <m:f>
                            <m:fPr>
                              <m:ctrlPr>
                                <w:rPr>
                                  <w:rFonts w:ascii="Cambria Math" w:eastAsia="Calibri" w:hAnsi="Cambria Math"/>
                                  <w:sz w:val="22"/>
                                </w:rPr>
                              </m:ctrlPr>
                            </m:fPr>
                            <m:num>
                              <m: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f</m:t>
                                  </m:r>
                                </m:e>
                                <m:sub>
                                  <m:r>
                                    <m:rPr>
                                      <m:sty m:val="p"/>
                                    </m:rPr>
                                    <w:rPr>
                                      <w:rFonts w:ascii="Cambria Math" w:eastAsia="Calibri" w:hAnsi="Cambria Math"/>
                                    </w:rPr>
                                    <m:t>1</m:t>
                                  </m:r>
                                </m:sub>
                              </m:sSub>
                            </m:num>
                            <m:den>
                              <m: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den>
                          </m:f>
                        </m:e>
                        <m:e>
                          <m:f>
                            <m:fPr>
                              <m:ctrlPr>
                                <w:rPr>
                                  <w:rFonts w:ascii="Cambria Math" w:eastAsia="Calibri" w:hAnsi="Cambria Math"/>
                                  <w:sz w:val="22"/>
                                </w:rPr>
                              </m:ctrlPr>
                            </m:fPr>
                            <m:num>
                              <m: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f</m:t>
                                  </m:r>
                                </m:e>
                                <m:sub>
                                  <m:r>
                                    <m:rPr>
                                      <m:sty m:val="p"/>
                                    </m:rPr>
                                    <w:rPr>
                                      <w:rFonts w:ascii="Cambria Math" w:eastAsia="Calibri" w:hAnsi="Cambria Math"/>
                                    </w:rPr>
                                    <m:t>1</m:t>
                                  </m:r>
                                </m:sub>
                              </m:sSub>
                            </m:num>
                            <m:den>
                              <m: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den>
                          </m:f>
                        </m:e>
                      </m:mr>
                      <m:mr>
                        <m:e>
                          <m:f>
                            <m:fPr>
                              <m:ctrlPr>
                                <w:rPr>
                                  <w:rFonts w:ascii="Cambria Math" w:eastAsia="Calibri" w:hAnsi="Cambria Math"/>
                                  <w:sz w:val="22"/>
                                </w:rPr>
                              </m:ctrlPr>
                            </m:fPr>
                            <m:num>
                              <m: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f</m:t>
                                  </m:r>
                                </m:e>
                                <m:sub>
                                  <m:r>
                                    <m:rPr>
                                      <m:sty m:val="p"/>
                                    </m:rPr>
                                    <w:rPr>
                                      <w:rFonts w:ascii="Cambria Math" w:eastAsia="Calibri" w:hAnsi="Cambria Math"/>
                                    </w:rPr>
                                    <m:t>2</m:t>
                                  </m:r>
                                </m:sub>
                              </m:sSub>
                            </m:num>
                            <m:den>
                              <m: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den>
                          </m:f>
                        </m:e>
                        <m:e>
                          <m:f>
                            <m:fPr>
                              <m:ctrlPr>
                                <w:rPr>
                                  <w:rFonts w:ascii="Cambria Math" w:eastAsia="Calibri" w:hAnsi="Cambria Math"/>
                                  <w:sz w:val="22"/>
                                </w:rPr>
                              </m:ctrlPr>
                            </m:fPr>
                            <m:num>
                              <m: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f</m:t>
                                  </m:r>
                                </m:e>
                                <m:sub>
                                  <m:r>
                                    <m:rPr>
                                      <m:sty m:val="p"/>
                                    </m:rPr>
                                    <w:rPr>
                                      <w:rFonts w:ascii="Cambria Math" w:eastAsia="Calibri" w:hAnsi="Cambria Math"/>
                                    </w:rPr>
                                    <m:t>2</m:t>
                                  </m:r>
                                </m:sub>
                              </m:sSub>
                            </m:num>
                            <m:den>
                              <m: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den>
                          </m:f>
                        </m:e>
                      </m:mr>
                    </m:m>
                  </m:e>
                </m:d>
                <m:d>
                  <m:dPr>
                    <m:begChr m:val="["/>
                    <m:endChr m:val="]"/>
                    <m:ctrlPr>
                      <w:rPr>
                        <w:rFonts w:ascii="Cambria Math" w:eastAsia="Calibri" w:hAnsi="Cambria Math"/>
                        <w:sz w:val="22"/>
                      </w:rPr>
                    </m:ctrlPr>
                  </m:dPr>
                  <m:e>
                    <m:m>
                      <m:mPr>
                        <m:mcs>
                          <m:mc>
                            <m:mcPr>
                              <m:count m:val="1"/>
                              <m:mcJc m:val="center"/>
                            </m:mcPr>
                          </m:mc>
                        </m:mcs>
                        <m:ctrlPr>
                          <w:rPr>
                            <w:rFonts w:ascii="Cambria Math" w:eastAsia="Calibri" w:hAnsi="Cambria Math"/>
                            <w:sz w:val="22"/>
                          </w:rPr>
                        </m:ctrlPr>
                      </m:mPr>
                      <m:m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e>
                      </m:mr>
                      <m:m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e>
                      </m:mr>
                    </m:m>
                  </m:e>
                </m:d>
              </m:oMath>
            </m:oMathPara>
          </w:p>
        </w:tc>
        <w:tc>
          <w:tcPr>
            <w:tcW w:w="907" w:type="dxa"/>
            <w:hideMark/>
          </w:tcPr>
          <w:p w14:paraId="6031D31F" w14:textId="7F563B28"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005E64A0" w:rsidRPr="00F22BED">
              <w:t>2</w:t>
            </w:r>
            <w:r w:rsidR="0088233C">
              <w:t>1</w:t>
            </w:r>
            <w:r w:rsidRPr="00F22BED">
              <w:t>)</w:t>
            </w:r>
          </w:p>
        </w:tc>
      </w:tr>
    </w:tbl>
    <w:p w14:paraId="6FCD0139" w14:textId="5C265494" w:rsidR="008F51C2" w:rsidRPr="00F22BED" w:rsidRDefault="008F51C2" w:rsidP="00104440">
      <w:pPr>
        <w:rPr>
          <w:rFonts w:eastAsiaTheme="minorEastAsia"/>
        </w:rPr>
      </w:pPr>
      <w:r w:rsidRPr="00F22BED">
        <w:rPr>
          <w:rFonts w:eastAsiaTheme="minorEastAsia"/>
        </w:rPr>
        <w:t xml:space="preserve"> where </w:t>
      </w:r>
      <m:oMath>
        <m:sSub>
          <m:sSubPr>
            <m:ctrlPr>
              <w:rPr>
                <w:rFonts w:ascii="Cambria Math" w:eastAsiaTheme="minorEastAsia" w:hAnsi="Cambria Math"/>
                <w:i/>
                <w:sz w:val="22"/>
              </w:rPr>
            </m:ctrlPr>
          </m:sSubPr>
          <m:e>
            <m:r>
              <w:rPr>
                <w:rFonts w:ascii="Cambria Math" w:eastAsiaTheme="minorEastAsia" w:hAnsi="Cambria Math"/>
              </w:rPr>
              <m:t>f</m:t>
            </m:r>
          </m:e>
          <m:sub>
            <m:r>
              <w:rPr>
                <w:rFonts w:ascii="Cambria Math" w:eastAsiaTheme="minorEastAsia" w:hAnsi="Cambria Math"/>
              </w:rPr>
              <m:t>1</m:t>
            </m:r>
          </m:sub>
        </m:sSub>
      </m:oMath>
      <w:r w:rsidRPr="00F22BED">
        <w:rPr>
          <w:rFonts w:eastAsiaTheme="minorEastAsia"/>
        </w:rPr>
        <w:t xml:space="preserve"> is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oMath>
      <w:r w:rsidRPr="00F22BED">
        <w:rPr>
          <w:rFonts w:eastAsiaTheme="minorEastAsia"/>
        </w:rPr>
        <w:t xml:space="preserve">  as described in equation </w:t>
      </w:r>
      <w:r w:rsidR="00C9041B" w:rsidRPr="00F22BED">
        <w:rPr>
          <w:rFonts w:eastAsiaTheme="minorEastAsia"/>
        </w:rPr>
        <w:t>(</w:t>
      </w:r>
      <w:r w:rsidR="00AC5FFE" w:rsidRPr="00F22BED">
        <w:rPr>
          <w:rFonts w:eastAsiaTheme="minorEastAsia"/>
        </w:rPr>
        <w:t>4.</w:t>
      </w:r>
      <w:r w:rsidR="00AF447D" w:rsidRPr="00F22BED">
        <w:rPr>
          <w:rFonts w:eastAsiaTheme="minorEastAsia"/>
        </w:rPr>
        <w:t>3</w:t>
      </w:r>
      <w:r w:rsidR="00AC5FFE" w:rsidRPr="00F22BED">
        <w:rPr>
          <w:rFonts w:eastAsiaTheme="minorEastAsia"/>
        </w:rPr>
        <w:t>.</w:t>
      </w:r>
      <w:r w:rsidR="00F43803">
        <w:rPr>
          <w:rFonts w:eastAsiaTheme="minorEastAsia"/>
        </w:rPr>
        <w:t>19</w:t>
      </w:r>
      <w:r w:rsidR="00C9041B" w:rsidRPr="00F22BED">
        <w:rPr>
          <w:rFonts w:eastAsiaTheme="minorEastAsia"/>
        </w:rPr>
        <w:t>)</w:t>
      </w:r>
      <w:r w:rsidRPr="00F22BED">
        <w:rPr>
          <w:rFonts w:eastAsiaTheme="minorEastAsia"/>
        </w:rPr>
        <w:t xml:space="preserve"> and </w:t>
      </w:r>
      <m:oMath>
        <m:sSub>
          <m:sSubPr>
            <m:ctrlPr>
              <w:rPr>
                <w:rFonts w:ascii="Cambria Math" w:eastAsiaTheme="minorEastAsia" w:hAnsi="Cambria Math"/>
                <w:i/>
                <w:sz w:val="22"/>
              </w:rPr>
            </m:ctrlPr>
          </m:sSubPr>
          <m:e>
            <m:r>
              <w:rPr>
                <w:rFonts w:ascii="Cambria Math" w:eastAsiaTheme="minorEastAsia" w:hAnsi="Cambria Math"/>
              </w:rPr>
              <m:t>f</m:t>
            </m:r>
          </m:e>
          <m:sub>
            <m:r>
              <w:rPr>
                <w:rFonts w:ascii="Cambria Math" w:eastAsiaTheme="minorEastAsia" w:hAnsi="Cambria Math"/>
              </w:rPr>
              <m:t>2</m:t>
            </m:r>
          </m:sub>
        </m:sSub>
      </m:oMath>
      <w:r w:rsidRPr="00F22BED">
        <w:rPr>
          <w:rFonts w:eastAsiaTheme="minorEastAsia"/>
        </w:rPr>
        <w:t xml:space="preserve"> is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oMath>
      <w:r w:rsidRPr="00F22BED">
        <w:rPr>
          <w:rFonts w:eastAsiaTheme="minorEastAsia"/>
        </w:rPr>
        <w:t xml:space="preserve"> as described in equation </w:t>
      </w:r>
      <w:r w:rsidR="00A04687">
        <w:rPr>
          <w:rFonts w:eastAsiaTheme="minorEastAsia"/>
        </w:rPr>
        <w:t>(</w:t>
      </w:r>
      <w:r w:rsidR="00AC5FFE" w:rsidRPr="00F22BED">
        <w:rPr>
          <w:rFonts w:eastAsiaTheme="minorEastAsia"/>
        </w:rPr>
        <w:t>4.</w:t>
      </w:r>
      <w:r w:rsidR="00A04687">
        <w:rPr>
          <w:rFonts w:eastAsiaTheme="minorEastAsia"/>
        </w:rPr>
        <w:t>3</w:t>
      </w:r>
      <w:r w:rsidR="00AC5FFE" w:rsidRPr="00F22BED">
        <w:rPr>
          <w:rFonts w:eastAsiaTheme="minorEastAsia"/>
        </w:rPr>
        <w:t>.</w:t>
      </w:r>
      <w:r w:rsidR="00A04687">
        <w:rPr>
          <w:rFonts w:eastAsiaTheme="minorEastAsia"/>
        </w:rPr>
        <w:t>2</w:t>
      </w:r>
      <w:r w:rsidR="00F43803">
        <w:rPr>
          <w:rFonts w:eastAsiaTheme="minorEastAsia"/>
        </w:rPr>
        <w:t>0</w:t>
      </w:r>
      <w:r w:rsidR="00A04687">
        <w:rPr>
          <w:rFonts w:eastAsiaTheme="minorEastAsia"/>
        </w:rPr>
        <w:t>)</w:t>
      </w:r>
      <w:r w:rsidRPr="00F22BED">
        <w:rPr>
          <w:rFonts w:eastAsiaTheme="minorEastAsia"/>
        </w:rPr>
        <w:t xml:space="preserve"> thus we can write</w:t>
      </w:r>
    </w:p>
    <w:tbl>
      <w:tblPr>
        <w:tblStyle w:val="TableGrid"/>
        <w:tblW w:w="0" w:type="auto"/>
        <w:tblInd w:w="102" w:type="dxa"/>
        <w:tblLook w:val="04A0" w:firstRow="1" w:lastRow="0" w:firstColumn="1" w:lastColumn="0" w:noHBand="0" w:noVBand="1"/>
      </w:tblPr>
      <w:tblGrid>
        <w:gridCol w:w="8346"/>
        <w:gridCol w:w="907"/>
      </w:tblGrid>
      <w:tr w:rsidR="008F51C2" w:rsidRPr="00F22BED" w14:paraId="5BC35243" w14:textId="77777777" w:rsidTr="008F51C2">
        <w:tc>
          <w:tcPr>
            <w:tcW w:w="8346" w:type="dxa"/>
            <w:hideMark/>
          </w:tcPr>
          <w:p w14:paraId="26B4C7FE" w14:textId="50E63FE2" w:rsidR="008F51C2" w:rsidRPr="00F22BED" w:rsidRDefault="00F51420" w:rsidP="00104440">
            <w:pPr>
              <w:rPr>
                <w:rFonts w:eastAsia="Calibri"/>
              </w:rPr>
            </w:pPr>
            <m:oMathPara>
              <m:oMath>
                <m:d>
                  <m:dPr>
                    <m:begChr m:val="["/>
                    <m:endChr m:val="]"/>
                    <m:ctrlPr>
                      <w:rPr>
                        <w:rFonts w:ascii="Cambria Math" w:eastAsia="Calibri" w:hAnsi="Cambria Math"/>
                        <w:sz w:val="22"/>
                      </w:rPr>
                    </m:ctrlPr>
                  </m:dPr>
                  <m:e>
                    <m:m>
                      <m:mPr>
                        <m:mcs>
                          <m:mc>
                            <m:mcPr>
                              <m:count m:val="1"/>
                              <m:mcJc m:val="center"/>
                            </m:mcPr>
                          </m:mc>
                        </m:mcs>
                        <m:ctrlPr>
                          <w:rPr>
                            <w:rFonts w:ascii="Cambria Math" w:eastAsia="Calibri" w:hAnsi="Cambria Math"/>
                            <w:sz w:val="22"/>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e>
                      </m:mr>
                    </m:m>
                  </m:e>
                </m:d>
                <m:r>
                  <m:rPr>
                    <m:sty m:val="p"/>
                  </m:rPr>
                  <w:rPr>
                    <w:rFonts w:ascii="Cambria Math" w:eastAsia="Calibri" w:hAnsi="Cambria Math"/>
                  </w:rPr>
                  <m:t>=</m:t>
                </m:r>
                <m:d>
                  <m:dPr>
                    <m:begChr m:val="["/>
                    <m:endChr m:val="]"/>
                    <m:ctrlPr>
                      <w:rPr>
                        <w:rFonts w:ascii="Cambria Math" w:eastAsia="Calibri" w:hAnsi="Cambria Math"/>
                        <w:sz w:val="22"/>
                      </w:rPr>
                    </m:ctrlPr>
                  </m:dPr>
                  <m:e>
                    <m:m>
                      <m:mPr>
                        <m:mcs>
                          <m:mc>
                            <m:mcPr>
                              <m:count m:val="2"/>
                              <m:mcJc m:val="center"/>
                            </m:mcPr>
                          </m:mc>
                        </m:mcs>
                        <m:ctrlPr>
                          <w:rPr>
                            <w:rFonts w:ascii="Cambria Math" w:eastAsia="Calibri" w:hAnsi="Cambria Math"/>
                            <w:sz w:val="22"/>
                          </w:rPr>
                        </m:ctrlPr>
                      </m:mPr>
                      <m:mr>
                        <m:e>
                          <m:d>
                            <m:dPr>
                              <m:ctrlPr>
                                <w:rPr>
                                  <w:rFonts w:ascii="Cambria Math" w:hAnsi="Cambria Math"/>
                                  <w:sz w:val="22"/>
                                </w:rPr>
                              </m:ctrlPr>
                            </m:dPr>
                            <m:e>
                              <m:r>
                                <w:rPr>
                                  <w:rFonts w:ascii="Cambria Math" w:hAnsi="Cambria Math"/>
                                </w:rPr>
                                <m:t>μ</m:t>
                              </m:r>
                              <m:r>
                                <m:rPr>
                                  <m:sty m:val="p"/>
                                </m:rPr>
                                <w:rPr>
                                  <w:rFonts w:ascii="Cambria Math" w:hAnsi="Cambria Math"/>
                                </w:rPr>
                                <m:t>-</m:t>
                              </m:r>
                              <m:d>
                                <m:dPr>
                                  <m:ctrlPr>
                                    <w:rPr>
                                      <w:rFonts w:ascii="Cambria Math" w:hAnsi="Cambria Math"/>
                                      <w:sz w:val="22"/>
                                    </w:rPr>
                                  </m:ctrlPr>
                                </m:dPr>
                                <m:e>
                                  <m:sSup>
                                    <m:sSupPr>
                                      <m:ctrlPr>
                                        <w:rPr>
                                          <w:rFonts w:ascii="Cambria Math" w:eastAsia="Calibri" w:hAnsi="Cambria Math"/>
                                          <w:sz w:val="22"/>
                                        </w:rPr>
                                      </m:ctrlPr>
                                    </m:sSupPr>
                                    <m:e>
                                      <m:r>
                                        <m:rPr>
                                          <m:sty m:val="p"/>
                                        </m:rPr>
                                        <w:rPr>
                                          <w:rFonts w:ascii="Cambria Math" w:eastAsia="Calibri" w:hAnsi="Cambria Math"/>
                                        </w:rPr>
                                        <m:t>3</m:t>
                                      </m:r>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sup>
                                      <m:r>
                                        <m:rPr>
                                          <m:sty m:val="p"/>
                                        </m:rPr>
                                        <w:rPr>
                                          <w:rFonts w:ascii="Cambria Math" w:eastAsia="Calibri" w:hAnsi="Cambria Math"/>
                                        </w:rPr>
                                        <m:t>2</m:t>
                                      </m:r>
                                    </m:sup>
                                  </m:sSup>
                                </m:e>
                              </m:d>
                            </m:e>
                          </m:d>
                        </m:e>
                        <m:e>
                          <m:r>
                            <m:rPr>
                              <m:sty m:val="p"/>
                            </m:rPr>
                            <w:rPr>
                              <w:rFonts w:ascii="Cambria Math" w:eastAsia="Calibri" w:hAnsi="Cambria Math"/>
                            </w:rPr>
                            <m:t>-2</m:t>
                          </m:r>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r>
                            <m:rPr>
                              <m:sty m:val="p"/>
                            </m:rPr>
                            <w:rPr>
                              <w:rFonts w:ascii="Cambria Math" w:eastAsia="Calibri" w:hAnsi="Cambria Math"/>
                            </w:rPr>
                            <m:t>-</m:t>
                          </m:r>
                          <m:r>
                            <w:rPr>
                              <w:rFonts w:ascii="Cambria Math" w:eastAsia="Calibri" w:hAnsi="Cambria Math"/>
                            </w:rPr>
                            <m:t>ω</m:t>
                          </m:r>
                        </m:e>
                      </m:mr>
                      <m:mr>
                        <m:e>
                          <m:r>
                            <w:rPr>
                              <w:rFonts w:ascii="Cambria Math" w:eastAsia="Calibri" w:hAnsi="Cambria Math"/>
                            </w:rPr>
                            <m:t>ω</m:t>
                          </m:r>
                          <m:r>
                            <m:rPr>
                              <m:sty m:val="p"/>
                            </m:rPr>
                            <w:rPr>
                              <w:rFonts w:ascii="Cambria Math" w:eastAsia="Calibri" w:hAnsi="Cambria Math"/>
                            </w:rPr>
                            <m:t>-2</m:t>
                          </m:r>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e>
                          <m:d>
                            <m:dPr>
                              <m:ctrlPr>
                                <w:rPr>
                                  <w:rFonts w:ascii="Cambria Math" w:hAnsi="Cambria Math"/>
                                  <w:sz w:val="22"/>
                                </w:rPr>
                              </m:ctrlPr>
                            </m:dPr>
                            <m:e>
                              <m:r>
                                <w:rPr>
                                  <w:rFonts w:ascii="Cambria Math" w:hAnsi="Cambria Math"/>
                                </w:rPr>
                                <m:t>μ</m:t>
                              </m:r>
                              <m:r>
                                <m:rPr>
                                  <m:sty m:val="p"/>
                                </m:rPr>
                                <w:rPr>
                                  <w:rFonts w:ascii="Cambria Math" w:hAnsi="Cambria Math"/>
                                </w:rPr>
                                <m:t>-</m:t>
                              </m:r>
                              <m:d>
                                <m:dPr>
                                  <m:ctrlPr>
                                    <w:rPr>
                                      <w:rFonts w:ascii="Cambria Math" w:hAnsi="Cambria Math"/>
                                      <w:sz w:val="22"/>
                                    </w:rPr>
                                  </m:ctrlPr>
                                </m:dPr>
                                <m:e>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r>
                                        <m:rPr>
                                          <m:sty m:val="p"/>
                                        </m:rPr>
                                        <w:rPr>
                                          <w:rFonts w:ascii="Cambria Math" w:eastAsia="Calibri" w:hAnsi="Cambria Math"/>
                                        </w:rPr>
                                        <m:t>3</m:t>
                                      </m:r>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sup>
                                      <m:r>
                                        <m:rPr>
                                          <m:sty m:val="p"/>
                                        </m:rPr>
                                        <w:rPr>
                                          <w:rFonts w:ascii="Cambria Math" w:eastAsia="Calibri" w:hAnsi="Cambria Math"/>
                                        </w:rPr>
                                        <m:t>2</m:t>
                                      </m:r>
                                    </m:sup>
                                  </m:sSup>
                                </m:e>
                              </m:d>
                            </m:e>
                          </m:d>
                        </m:e>
                      </m:mr>
                    </m:m>
                  </m:e>
                </m:d>
                <m:d>
                  <m:dPr>
                    <m:begChr m:val="["/>
                    <m:endChr m:val="]"/>
                    <m:ctrlPr>
                      <w:rPr>
                        <w:rFonts w:ascii="Cambria Math" w:eastAsia="Calibri" w:hAnsi="Cambria Math"/>
                        <w:sz w:val="22"/>
                      </w:rPr>
                    </m:ctrlPr>
                  </m:dPr>
                  <m:e>
                    <m:m>
                      <m:mPr>
                        <m:mcs>
                          <m:mc>
                            <m:mcPr>
                              <m:count m:val="1"/>
                              <m:mcJc m:val="center"/>
                            </m:mcPr>
                          </m:mc>
                        </m:mcs>
                        <m:ctrlPr>
                          <w:rPr>
                            <w:rFonts w:ascii="Cambria Math" w:eastAsia="Calibri" w:hAnsi="Cambria Math"/>
                            <w:sz w:val="22"/>
                          </w:rPr>
                        </m:ctrlPr>
                      </m:mPr>
                      <m:m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e>
                      </m:mr>
                      <m:m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e>
                      </m:mr>
                    </m:m>
                  </m:e>
                </m:d>
              </m:oMath>
            </m:oMathPara>
          </w:p>
        </w:tc>
        <w:tc>
          <w:tcPr>
            <w:tcW w:w="907" w:type="dxa"/>
            <w:hideMark/>
          </w:tcPr>
          <w:p w14:paraId="00691E7D" w14:textId="6ACA6544"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005E64A0" w:rsidRPr="00F22BED">
              <w:t>2</w:t>
            </w:r>
            <w:r w:rsidR="0088233C">
              <w:t>2</w:t>
            </w:r>
            <w:r w:rsidRPr="00F22BED">
              <w:t>)</w:t>
            </w:r>
          </w:p>
        </w:tc>
      </w:tr>
    </w:tbl>
    <w:p w14:paraId="6F37BEA9" w14:textId="77777777" w:rsidR="008F51C2" w:rsidRPr="00F22BED" w:rsidRDefault="008F51C2" w:rsidP="00104440">
      <w:pPr>
        <w:rPr>
          <w:rFonts w:eastAsiaTheme="minorEastAsia"/>
        </w:rPr>
      </w:pPr>
    </w:p>
    <w:p w14:paraId="489A5E51" w14:textId="7DE0B582" w:rsidR="008F51C2" w:rsidRPr="00F22BED" w:rsidRDefault="008F51C2" w:rsidP="00104440">
      <w:pPr>
        <w:rPr>
          <w:rFonts w:eastAsiaTheme="minorEastAsia"/>
        </w:rPr>
      </w:pPr>
      <w:r w:rsidRPr="00F22BED">
        <w:rPr>
          <w:rFonts w:eastAsiaTheme="minorEastAsia"/>
        </w:rPr>
        <w:t xml:space="preserve">at equilibrium point </w:t>
      </w:r>
      <m:oMath>
        <m:r>
          <w:rPr>
            <w:rFonts w:ascii="Cambria Math" w:eastAsiaTheme="minorEastAsia" w:hAnsi="Cambria Math"/>
          </w:rPr>
          <m:t>p</m:t>
        </m:r>
        <m:d>
          <m:dPr>
            <m:ctrlPr>
              <w:rPr>
                <w:rFonts w:ascii="Cambria Math" w:eastAsiaTheme="minorEastAsia" w:hAnsi="Cambria Math"/>
                <w:i/>
                <w:sz w:val="22"/>
              </w:rPr>
            </m:ctrlPr>
          </m:dPr>
          <m:e>
            <m:r>
              <w:rPr>
                <w:rFonts w:ascii="Cambria Math" w:eastAsiaTheme="minorEastAsia" w:hAnsi="Cambria Math"/>
              </w:rPr>
              <m:t>α,β</m:t>
            </m:r>
          </m:e>
        </m:d>
        <m:r>
          <w:rPr>
            <w:rFonts w:ascii="Cambria Math" w:eastAsiaTheme="minorEastAsia" w:hAnsi="Cambria Math"/>
          </w:rPr>
          <m:t xml:space="preserve"> </m:t>
        </m:r>
      </m:oMath>
      <w:r w:rsidRPr="00F22BED">
        <w:rPr>
          <w:rFonts w:eastAsiaTheme="minorEastAsia"/>
        </w:rPr>
        <w:t xml:space="preserve">equation </w:t>
      </w:r>
      <w:r w:rsidR="00937549">
        <w:rPr>
          <w:rFonts w:eastAsiaTheme="minorEastAsia"/>
        </w:rPr>
        <w:t>(</w:t>
      </w:r>
      <w:r w:rsidR="0000754D" w:rsidRPr="00F22BED">
        <w:rPr>
          <w:rFonts w:eastAsiaTheme="minorEastAsia"/>
        </w:rPr>
        <w:t>4.</w:t>
      </w:r>
      <w:r w:rsidR="00AA514B" w:rsidRPr="00F22BED">
        <w:rPr>
          <w:rFonts w:eastAsiaTheme="minorEastAsia"/>
        </w:rPr>
        <w:t>3</w:t>
      </w:r>
      <w:r w:rsidR="0000754D" w:rsidRPr="00F22BED">
        <w:rPr>
          <w:rFonts w:eastAsiaTheme="minorEastAsia"/>
        </w:rPr>
        <w:t>.</w:t>
      </w:r>
      <w:r w:rsidR="00AA514B" w:rsidRPr="00F22BED">
        <w:rPr>
          <w:rFonts w:eastAsiaTheme="minorEastAsia"/>
        </w:rPr>
        <w:t>2</w:t>
      </w:r>
      <w:r w:rsidR="00F43803">
        <w:rPr>
          <w:rFonts w:eastAsiaTheme="minorEastAsia"/>
        </w:rPr>
        <w:t>2</w:t>
      </w:r>
      <w:r w:rsidR="00937549">
        <w:rPr>
          <w:rFonts w:eastAsiaTheme="minorEastAsia"/>
        </w:rPr>
        <w:t>)</w:t>
      </w:r>
      <w:r w:rsidRPr="00F22BED">
        <w:rPr>
          <w:rFonts w:eastAsiaTheme="minorEastAsia"/>
        </w:rPr>
        <w:t xml:space="preserve"> can be reduced to </w:t>
      </w:r>
    </w:p>
    <w:tbl>
      <w:tblPr>
        <w:tblStyle w:val="TableGrid"/>
        <w:tblW w:w="0" w:type="auto"/>
        <w:tblInd w:w="102" w:type="dxa"/>
        <w:tblLook w:val="04A0" w:firstRow="1" w:lastRow="0" w:firstColumn="1" w:lastColumn="0" w:noHBand="0" w:noVBand="1"/>
      </w:tblPr>
      <w:tblGrid>
        <w:gridCol w:w="8346"/>
        <w:gridCol w:w="907"/>
      </w:tblGrid>
      <w:tr w:rsidR="008F51C2" w:rsidRPr="00F22BED" w14:paraId="08A01426" w14:textId="77777777" w:rsidTr="008F51C2">
        <w:tc>
          <w:tcPr>
            <w:tcW w:w="8346" w:type="dxa"/>
            <w:hideMark/>
          </w:tcPr>
          <w:p w14:paraId="65212C41" w14:textId="069306FA" w:rsidR="008F51C2" w:rsidRPr="00F22BED" w:rsidRDefault="00F51420" w:rsidP="00104440">
            <w:pPr>
              <w:rPr>
                <w:rFonts w:eastAsia="Calibri"/>
              </w:rPr>
            </w:pPr>
            <m:oMathPara>
              <m:oMath>
                <m:d>
                  <m:dPr>
                    <m:begChr m:val="["/>
                    <m:endChr m:val="]"/>
                    <m:ctrlPr>
                      <w:rPr>
                        <w:rFonts w:ascii="Cambria Math" w:eastAsia="Calibri" w:hAnsi="Cambria Math"/>
                        <w:sz w:val="22"/>
                      </w:rPr>
                    </m:ctrlPr>
                  </m:dPr>
                  <m:e>
                    <m:m>
                      <m:mPr>
                        <m:mcs>
                          <m:mc>
                            <m:mcPr>
                              <m:count m:val="1"/>
                              <m:mcJc m:val="center"/>
                            </m:mcPr>
                          </m:mc>
                        </m:mcs>
                        <m:ctrlPr>
                          <w:rPr>
                            <w:rFonts w:ascii="Cambria Math" w:eastAsia="Calibri" w:hAnsi="Cambria Math"/>
                            <w:sz w:val="22"/>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e>
                      </m:mr>
                    </m:m>
                  </m:e>
                </m:d>
                <m:r>
                  <m:rPr>
                    <m:sty m:val="p"/>
                  </m:rPr>
                  <w:rPr>
                    <w:rFonts w:ascii="Cambria Math" w:eastAsia="Calibri" w:hAnsi="Cambria Math"/>
                  </w:rPr>
                  <m:t>=</m:t>
                </m:r>
                <m:d>
                  <m:dPr>
                    <m:begChr m:val="["/>
                    <m:endChr m:val="]"/>
                    <m:ctrlPr>
                      <w:rPr>
                        <w:rFonts w:ascii="Cambria Math" w:eastAsia="Calibri" w:hAnsi="Cambria Math"/>
                        <w:sz w:val="22"/>
                      </w:rPr>
                    </m:ctrlPr>
                  </m:dPr>
                  <m:e>
                    <m:m>
                      <m:mPr>
                        <m:mcs>
                          <m:mc>
                            <m:mcPr>
                              <m:count m:val="2"/>
                              <m:mcJc m:val="center"/>
                            </m:mcPr>
                          </m:mc>
                        </m:mcs>
                        <m:ctrlPr>
                          <w:rPr>
                            <w:rFonts w:ascii="Cambria Math" w:eastAsia="Calibri" w:hAnsi="Cambria Math"/>
                            <w:sz w:val="22"/>
                          </w:rPr>
                        </m:ctrlPr>
                      </m:mPr>
                      <m:mr>
                        <m:e>
                          <m:r>
                            <w:rPr>
                              <w:rFonts w:ascii="Cambria Math" w:hAnsi="Cambria Math"/>
                            </w:rPr>
                            <m:t>μ</m:t>
                          </m:r>
                        </m:e>
                        <m:e>
                          <m:r>
                            <m:rPr>
                              <m:sty m:val="p"/>
                            </m:rPr>
                            <w:rPr>
                              <w:rFonts w:ascii="Cambria Math" w:eastAsia="Calibri" w:hAnsi="Cambria Math"/>
                            </w:rPr>
                            <m:t>-</m:t>
                          </m:r>
                          <m:r>
                            <w:rPr>
                              <w:rFonts w:ascii="Cambria Math" w:eastAsia="Calibri" w:hAnsi="Cambria Math"/>
                            </w:rPr>
                            <m:t>ω</m:t>
                          </m:r>
                        </m:e>
                      </m:mr>
                      <m:mr>
                        <m:e>
                          <m:r>
                            <w:rPr>
                              <w:rFonts w:ascii="Cambria Math" w:eastAsia="Calibri" w:hAnsi="Cambria Math"/>
                            </w:rPr>
                            <m:t>ω</m:t>
                          </m:r>
                        </m:e>
                        <m:e>
                          <m:r>
                            <w:rPr>
                              <w:rFonts w:ascii="Cambria Math" w:hAnsi="Cambria Math"/>
                            </w:rPr>
                            <m:t>μ</m:t>
                          </m:r>
                        </m:e>
                      </m:mr>
                    </m:m>
                  </m:e>
                </m:d>
                <m:d>
                  <m:dPr>
                    <m:begChr m:val="["/>
                    <m:endChr m:val="]"/>
                    <m:ctrlPr>
                      <w:rPr>
                        <w:rFonts w:ascii="Cambria Math" w:eastAsia="Calibri" w:hAnsi="Cambria Math"/>
                        <w:sz w:val="22"/>
                      </w:rPr>
                    </m:ctrlPr>
                  </m:dPr>
                  <m:e>
                    <m:m>
                      <m:mPr>
                        <m:mcs>
                          <m:mc>
                            <m:mcPr>
                              <m:count m:val="1"/>
                              <m:mcJc m:val="center"/>
                            </m:mcPr>
                          </m:mc>
                        </m:mcs>
                        <m:ctrlPr>
                          <w:rPr>
                            <w:rFonts w:ascii="Cambria Math" w:eastAsia="Calibri" w:hAnsi="Cambria Math"/>
                            <w:sz w:val="22"/>
                          </w:rPr>
                        </m:ctrlPr>
                      </m:mPr>
                      <m:m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e>
                      </m:mr>
                      <m:m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e>
                      </m:mr>
                    </m:m>
                  </m:e>
                </m:d>
              </m:oMath>
            </m:oMathPara>
          </w:p>
        </w:tc>
        <w:tc>
          <w:tcPr>
            <w:tcW w:w="907" w:type="dxa"/>
            <w:hideMark/>
          </w:tcPr>
          <w:p w14:paraId="44ABA9DB" w14:textId="042233DD"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Pr="00F22BED">
              <w:t>2</w:t>
            </w:r>
            <w:r w:rsidR="0088233C">
              <w:t>3</w:t>
            </w:r>
            <w:r w:rsidRPr="00F22BED">
              <w:t>)</w:t>
            </w:r>
          </w:p>
        </w:tc>
      </w:tr>
    </w:tbl>
    <w:p w14:paraId="0031A444" w14:textId="77777777" w:rsidR="008F51C2" w:rsidRPr="00F22BED" w:rsidRDefault="008F51C2" w:rsidP="00104440">
      <w:pPr>
        <w:rPr>
          <w:rFonts w:eastAsiaTheme="minorEastAsia"/>
        </w:rPr>
      </w:pPr>
    </w:p>
    <w:p w14:paraId="0B77697F" w14:textId="654DD3DC" w:rsidR="008F51C2" w:rsidRPr="00F22BED" w:rsidRDefault="008F51C2" w:rsidP="00104440">
      <w:pPr>
        <w:rPr>
          <w:rFonts w:eastAsiaTheme="minorEastAsia"/>
        </w:rPr>
      </w:pPr>
      <w:r w:rsidRPr="00F22BED">
        <w:rPr>
          <w:rFonts w:eastAsiaTheme="minorEastAsia"/>
        </w:rPr>
        <w:t xml:space="preserve">The characteristic polynomial of equation </w:t>
      </w:r>
      <w:r w:rsidR="00F43803">
        <w:rPr>
          <w:rFonts w:eastAsiaTheme="minorEastAsia"/>
        </w:rPr>
        <w:t>(</w:t>
      </w:r>
      <w:r w:rsidR="0000754D" w:rsidRPr="00F22BED">
        <w:rPr>
          <w:rFonts w:eastAsiaTheme="minorEastAsia"/>
        </w:rPr>
        <w:t>4.</w:t>
      </w:r>
      <w:r w:rsidR="0044426A" w:rsidRPr="00F22BED">
        <w:rPr>
          <w:rFonts w:eastAsiaTheme="minorEastAsia"/>
        </w:rPr>
        <w:t>3</w:t>
      </w:r>
      <w:r w:rsidR="0000754D" w:rsidRPr="00F22BED">
        <w:rPr>
          <w:rFonts w:eastAsiaTheme="minorEastAsia"/>
        </w:rPr>
        <w:t>.</w:t>
      </w:r>
      <w:r w:rsidRPr="00F22BED">
        <w:rPr>
          <w:rFonts w:eastAsiaTheme="minorEastAsia"/>
        </w:rPr>
        <w:t>2</w:t>
      </w:r>
      <w:r w:rsidR="00F43803">
        <w:rPr>
          <w:rFonts w:eastAsiaTheme="minorEastAsia"/>
        </w:rPr>
        <w:t>3)</w:t>
      </w:r>
      <w:r w:rsidRPr="00F22BED">
        <w:rPr>
          <w:rFonts w:eastAsiaTheme="minorEastAsia"/>
        </w:rPr>
        <w:t xml:space="preserve"> will be  </w:t>
      </w:r>
    </w:p>
    <w:tbl>
      <w:tblPr>
        <w:tblStyle w:val="TableGrid"/>
        <w:tblW w:w="0" w:type="auto"/>
        <w:tblInd w:w="102" w:type="dxa"/>
        <w:tblLook w:val="04A0" w:firstRow="1" w:lastRow="0" w:firstColumn="1" w:lastColumn="0" w:noHBand="0" w:noVBand="1"/>
      </w:tblPr>
      <w:tblGrid>
        <w:gridCol w:w="8346"/>
        <w:gridCol w:w="907"/>
      </w:tblGrid>
      <w:tr w:rsidR="008F51C2" w:rsidRPr="00F22BED" w14:paraId="170AA7FE" w14:textId="77777777" w:rsidTr="008F51C2">
        <w:tc>
          <w:tcPr>
            <w:tcW w:w="8346" w:type="dxa"/>
            <w:hideMark/>
          </w:tcPr>
          <w:p w14:paraId="7F16E7BB" w14:textId="77777777" w:rsidR="008F51C2" w:rsidRPr="00F22BED" w:rsidRDefault="00F51420" w:rsidP="00104440">
            <w:pPr>
              <w:rPr>
                <w:rFonts w:eastAsia="Calibri"/>
              </w:rPr>
            </w:pPr>
            <m:oMathPara>
              <m:oMath>
                <m:sSup>
                  <m:sSupPr>
                    <m:ctrlPr>
                      <w:rPr>
                        <w:rFonts w:ascii="Cambria Math" w:eastAsia="Calibri" w:hAnsi="Cambria Math"/>
                        <w:sz w:val="22"/>
                      </w:rPr>
                    </m:ctrlPr>
                  </m:sSupPr>
                  <m:e>
                    <m:d>
                      <m:dPr>
                        <m:ctrlPr>
                          <w:rPr>
                            <w:rFonts w:ascii="Cambria Math" w:eastAsia="Calibri" w:hAnsi="Cambria Math"/>
                            <w:sz w:val="22"/>
                          </w:rPr>
                        </m:ctrlPr>
                      </m:dPr>
                      <m:e>
                        <m:r>
                          <w:rPr>
                            <w:rFonts w:ascii="Cambria Math" w:eastAsia="Calibri" w:hAnsi="Cambria Math"/>
                          </w:rPr>
                          <m:t>λ</m:t>
                        </m:r>
                        <m:r>
                          <m:rPr>
                            <m:sty m:val="p"/>
                          </m:rPr>
                          <w:rPr>
                            <w:rFonts w:ascii="Cambria Math" w:eastAsia="Calibri" w:hAnsi="Cambria Math"/>
                          </w:rPr>
                          <m:t>-</m:t>
                        </m:r>
                        <m:r>
                          <w:rPr>
                            <w:rFonts w:ascii="Cambria Math" w:eastAsia="Calibri" w:hAnsi="Cambria Math"/>
                          </w:rPr>
                          <m:t>μ</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r>
                      <w:rPr>
                        <w:rFonts w:ascii="Cambria Math" w:eastAsia="Calibri" w:hAnsi="Cambria Math"/>
                      </w:rPr>
                      <m:t>ω</m:t>
                    </m:r>
                  </m:e>
                  <m:sup>
                    <m:r>
                      <m:rPr>
                        <m:sty m:val="p"/>
                      </m:rPr>
                      <w:rPr>
                        <w:rFonts w:ascii="Cambria Math" w:eastAsia="Calibri" w:hAnsi="Cambria Math"/>
                      </w:rPr>
                      <m:t>2</m:t>
                    </m:r>
                  </m:sup>
                </m:sSup>
                <m:r>
                  <m:rPr>
                    <m:sty m:val="p"/>
                  </m:rPr>
                  <w:rPr>
                    <w:rFonts w:ascii="Cambria Math" w:eastAsia="Calibri" w:hAnsi="Cambria Math"/>
                  </w:rPr>
                  <m:t>=0</m:t>
                </m:r>
              </m:oMath>
            </m:oMathPara>
          </w:p>
        </w:tc>
        <w:tc>
          <w:tcPr>
            <w:tcW w:w="907" w:type="dxa"/>
            <w:hideMark/>
          </w:tcPr>
          <w:p w14:paraId="2CC4DACD" w14:textId="51DA9395"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Pr="00F22BED">
              <w:t>2</w:t>
            </w:r>
            <w:r w:rsidR="0088233C">
              <w:t>4</w:t>
            </w:r>
            <w:r w:rsidRPr="00F22BED">
              <w:t>)</w:t>
            </w:r>
          </w:p>
        </w:tc>
      </w:tr>
    </w:tbl>
    <w:p w14:paraId="0EDB739F" w14:textId="356E85BB" w:rsidR="008F51C2" w:rsidRPr="00F22BED" w:rsidRDefault="008F51C2" w:rsidP="00104440">
      <w:pPr>
        <w:rPr>
          <w:rFonts w:eastAsiaTheme="minorEastAsia"/>
          <w:sz w:val="22"/>
        </w:rPr>
      </w:pPr>
      <w:r w:rsidRPr="00F22BED">
        <w:t xml:space="preserve">the roots </w:t>
      </w:r>
      <m:oMath>
        <m:sSub>
          <m:sSubPr>
            <m:ctrlPr>
              <w:rPr>
                <w:rFonts w:ascii="Cambria Math" w:hAnsi="Cambria Math"/>
                <w:i/>
                <w:sz w:val="22"/>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sz w:val="22"/>
              </w:rPr>
            </m:ctrlPr>
          </m:sSubPr>
          <m:e>
            <m:r>
              <w:rPr>
                <w:rFonts w:ascii="Cambria Math" w:hAnsi="Cambria Math"/>
              </w:rPr>
              <m:t>r</m:t>
            </m:r>
          </m:e>
          <m:sub>
            <m:r>
              <w:rPr>
                <w:rFonts w:ascii="Cambria Math" w:hAnsi="Cambria Math"/>
              </w:rPr>
              <m:t>2</m:t>
            </m:r>
          </m:sub>
        </m:sSub>
      </m:oMath>
      <w:r w:rsidRPr="00F22BED">
        <w:rPr>
          <w:rFonts w:eastAsiaTheme="minorEastAsia"/>
        </w:rPr>
        <w:t xml:space="preserve"> of equation </w:t>
      </w:r>
      <w:r w:rsidR="00C9041B" w:rsidRPr="00F22BED">
        <w:rPr>
          <w:rFonts w:eastAsiaTheme="minorEastAsia"/>
        </w:rPr>
        <w:t>(</w:t>
      </w:r>
      <w:r w:rsidR="0000754D" w:rsidRPr="00F22BED">
        <w:rPr>
          <w:rFonts w:eastAsiaTheme="minorEastAsia"/>
        </w:rPr>
        <w:t>4.</w:t>
      </w:r>
      <w:r w:rsidR="001E68D9" w:rsidRPr="00F22BED">
        <w:rPr>
          <w:rFonts w:eastAsiaTheme="minorEastAsia"/>
        </w:rPr>
        <w:t>3</w:t>
      </w:r>
      <w:r w:rsidR="0000754D" w:rsidRPr="00F22BED">
        <w:rPr>
          <w:rFonts w:eastAsiaTheme="minorEastAsia"/>
        </w:rPr>
        <w:t>.</w:t>
      </w:r>
      <w:r w:rsidRPr="00F22BED">
        <w:rPr>
          <w:rFonts w:eastAsiaTheme="minorEastAsia"/>
        </w:rPr>
        <w:t>2</w:t>
      </w:r>
      <w:r w:rsidR="00F43803">
        <w:rPr>
          <w:rFonts w:eastAsiaTheme="minorEastAsia"/>
        </w:rPr>
        <w:t>4</w:t>
      </w:r>
      <w:r w:rsidR="00C9041B" w:rsidRPr="00F22BED">
        <w:rPr>
          <w:rFonts w:eastAsiaTheme="minorEastAsia"/>
        </w:rPr>
        <w:t>)</w:t>
      </w:r>
      <w:r w:rsidRPr="00F22BED">
        <w:rPr>
          <w:rFonts w:eastAsiaTheme="minorEastAsia"/>
        </w:rPr>
        <w:t xml:space="preserve"> are </w:t>
      </w:r>
    </w:p>
    <w:tbl>
      <w:tblPr>
        <w:tblStyle w:val="TableGrid"/>
        <w:tblW w:w="0" w:type="auto"/>
        <w:tblInd w:w="102" w:type="dxa"/>
        <w:tblLook w:val="04A0" w:firstRow="1" w:lastRow="0" w:firstColumn="1" w:lastColumn="0" w:noHBand="0" w:noVBand="1"/>
      </w:tblPr>
      <w:tblGrid>
        <w:gridCol w:w="8346"/>
        <w:gridCol w:w="907"/>
      </w:tblGrid>
      <w:tr w:rsidR="008F51C2" w:rsidRPr="00F22BED" w14:paraId="2D9CC288" w14:textId="77777777" w:rsidTr="008F51C2">
        <w:tc>
          <w:tcPr>
            <w:tcW w:w="8346" w:type="dxa"/>
            <w:hideMark/>
          </w:tcPr>
          <w:p w14:paraId="13EF6505" w14:textId="77777777" w:rsidR="008F51C2" w:rsidRPr="00F22BED" w:rsidRDefault="00F51420" w:rsidP="00104440">
            <w:pPr>
              <w:rPr>
                <w:rFonts w:eastAsia="Calibri"/>
              </w:rPr>
            </w:pPr>
            <m:oMathPara>
              <m:oMath>
                <m:sSub>
                  <m:sSubPr>
                    <m:ctrlPr>
                      <w:rPr>
                        <w:rFonts w:ascii="Cambria Math" w:eastAsia="Calibri" w:hAnsi="Cambria Math"/>
                        <w:sz w:val="22"/>
                      </w:rPr>
                    </m:ctrlPr>
                  </m:sSubPr>
                  <m:e>
                    <m:r>
                      <w:rPr>
                        <w:rFonts w:ascii="Cambria Math" w:eastAsia="Calibri" w:hAnsi="Cambria Math"/>
                      </w:rPr>
                      <m:t>r</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μ</m:t>
                </m:r>
                <m:r>
                  <m:rPr>
                    <m:sty m:val="p"/>
                  </m:rPr>
                  <w:rPr>
                    <w:rFonts w:ascii="Cambria Math" w:eastAsia="Calibri" w:hAnsi="Cambria Math"/>
                  </w:rPr>
                  <m:t>+</m:t>
                </m:r>
                <m:r>
                  <w:rPr>
                    <w:rFonts w:ascii="Cambria Math" w:eastAsia="Calibri" w:hAnsi="Cambria Math"/>
                  </w:rPr>
                  <m:t>iω</m:t>
                </m:r>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r</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μ</m:t>
                </m:r>
                <m:r>
                  <m:rPr>
                    <m:sty m:val="p"/>
                  </m:rPr>
                  <w:rPr>
                    <w:rFonts w:ascii="Cambria Math" w:eastAsia="Calibri" w:hAnsi="Cambria Math"/>
                  </w:rPr>
                  <m:t>-</m:t>
                </m:r>
                <m:r>
                  <w:rPr>
                    <w:rFonts w:ascii="Cambria Math" w:eastAsia="Calibri" w:hAnsi="Cambria Math"/>
                  </w:rPr>
                  <m:t>iω</m:t>
                </m:r>
              </m:oMath>
            </m:oMathPara>
          </w:p>
        </w:tc>
        <w:tc>
          <w:tcPr>
            <w:tcW w:w="907" w:type="dxa"/>
            <w:hideMark/>
          </w:tcPr>
          <w:p w14:paraId="62032484" w14:textId="00C2F4A6"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Pr="00F22BED">
              <w:t>2</w:t>
            </w:r>
            <w:r w:rsidR="0088233C">
              <w:t>5</w:t>
            </w:r>
            <w:r w:rsidRPr="00F22BED">
              <w:t>)</w:t>
            </w:r>
          </w:p>
        </w:tc>
      </w:tr>
    </w:tbl>
    <w:p w14:paraId="2C4D79AD" w14:textId="77777777" w:rsidR="008F51C2" w:rsidRPr="00F22BED" w:rsidRDefault="008F51C2" w:rsidP="00104440">
      <w:pPr>
        <w:rPr>
          <w:rFonts w:eastAsiaTheme="minorEastAsia"/>
        </w:rPr>
      </w:pPr>
      <w:r w:rsidRPr="00F22BED">
        <w:rPr>
          <w:rFonts w:eastAsiaTheme="minorEastAsia"/>
        </w:rPr>
        <w:t xml:space="preserve">Thus, for </w:t>
      </w:r>
      <m:oMath>
        <m:r>
          <w:rPr>
            <w:rFonts w:ascii="Cambria Math" w:eastAsiaTheme="minorEastAsia" w:hAnsi="Cambria Math"/>
          </w:rPr>
          <m:t>μ&gt;0</m:t>
        </m:r>
      </m:oMath>
      <w:r w:rsidRPr="00F22BED">
        <w:rPr>
          <w:rFonts w:eastAsiaTheme="minorEastAsia"/>
        </w:rPr>
        <w:t xml:space="preserve"> the real parts of </w:t>
      </w:r>
      <m:oMath>
        <m:sSub>
          <m:sSubPr>
            <m:ctrlPr>
              <w:rPr>
                <w:rFonts w:ascii="Cambria Math" w:eastAsiaTheme="minorEastAsia" w:hAnsi="Cambria Math"/>
                <w:i/>
                <w:sz w:val="22"/>
              </w:rPr>
            </m:ctrlPr>
          </m:sSubPr>
          <m:e>
            <m:r>
              <w:rPr>
                <w:rFonts w:ascii="Cambria Math" w:eastAsiaTheme="minorEastAsia" w:hAnsi="Cambria Math"/>
              </w:rPr>
              <m:t>r</m:t>
            </m:r>
          </m:e>
          <m:sub>
            <m:r>
              <w:rPr>
                <w:rFonts w:ascii="Cambria Math" w:eastAsiaTheme="minorEastAsia" w:hAnsi="Cambria Math"/>
              </w:rPr>
              <m:t>1</m:t>
            </m:r>
          </m:sub>
        </m:sSub>
      </m:oMath>
      <w:r w:rsidRPr="00F22BED">
        <w:rPr>
          <w:rFonts w:eastAsiaTheme="minorEastAsia"/>
        </w:rPr>
        <w:t xml:space="preserve"> and </w:t>
      </w:r>
      <m:oMath>
        <m:sSub>
          <m:sSubPr>
            <m:ctrlPr>
              <w:rPr>
                <w:rFonts w:ascii="Cambria Math" w:eastAsiaTheme="minorEastAsia" w:hAnsi="Cambria Math"/>
                <w:i/>
                <w:sz w:val="22"/>
              </w:rPr>
            </m:ctrlPr>
          </m:sSubPr>
          <m:e>
            <m:r>
              <w:rPr>
                <w:rFonts w:ascii="Cambria Math" w:eastAsiaTheme="minorEastAsia" w:hAnsi="Cambria Math"/>
              </w:rPr>
              <m:t>r</m:t>
            </m:r>
          </m:e>
          <m:sub>
            <m:r>
              <w:rPr>
                <w:rFonts w:ascii="Cambria Math" w:eastAsiaTheme="minorEastAsia" w:hAnsi="Cambria Math"/>
              </w:rPr>
              <m:t>2</m:t>
            </m:r>
          </m:sub>
        </m:sSub>
      </m:oMath>
      <w:r w:rsidRPr="00F22BED">
        <w:rPr>
          <w:rFonts w:eastAsiaTheme="minorEastAsia"/>
        </w:rPr>
        <w:t xml:space="preserve"> are positive implying </w:t>
      </w:r>
      <w:commentRangeStart w:id="107"/>
      <w:r w:rsidRPr="00F22BED">
        <w:rPr>
          <w:rFonts w:eastAsiaTheme="minorEastAsia"/>
        </w:rPr>
        <w:t>unstable equilibrium</w:t>
      </w:r>
      <w:commentRangeEnd w:id="107"/>
      <w:r w:rsidR="002B4E91">
        <w:rPr>
          <w:rStyle w:val="CommentReference"/>
        </w:rPr>
        <w:commentReference w:id="107"/>
      </w:r>
      <w:r w:rsidRPr="00F22BED">
        <w:rPr>
          <w:rFonts w:eastAsiaTheme="minorEastAsia"/>
        </w:rPr>
        <w:t>.</w:t>
      </w:r>
    </w:p>
    <w:p w14:paraId="3341A31C" w14:textId="5A4E4A9A" w:rsidR="008F51C2" w:rsidRPr="00F22BED" w:rsidRDefault="008F51C2" w:rsidP="00104440">
      <w:pPr>
        <w:rPr>
          <w:rFonts w:eastAsiaTheme="minorEastAsia"/>
        </w:rPr>
      </w:pPr>
      <w:r w:rsidRPr="00F22BED">
        <w:rPr>
          <w:rFonts w:eastAsiaTheme="minorEastAsia"/>
        </w:rPr>
        <w:lastRenderedPageBreak/>
        <w:t>Furthermore, i</w:t>
      </w:r>
      <w:r w:rsidR="00AC5FFE" w:rsidRPr="00F22BED">
        <w:rPr>
          <w:rFonts w:eastAsiaTheme="minorEastAsia"/>
        </w:rPr>
        <w:t>f we</w:t>
      </w:r>
      <w:r w:rsidRPr="00F22BED">
        <w:rPr>
          <w:rFonts w:eastAsiaTheme="minorEastAsia"/>
        </w:rPr>
        <w:t xml:space="preserve"> consider a candidate </w:t>
      </w:r>
      <w:r w:rsidR="00DE7613" w:rsidRPr="00F22BED">
        <w:rPr>
          <w:rFonts w:eastAsiaTheme="minorEastAsia"/>
        </w:rPr>
        <w:t>Lyapunov</w:t>
      </w:r>
      <w:r w:rsidRPr="00F22BED">
        <w:rPr>
          <w:rFonts w:eastAsiaTheme="minorEastAsia"/>
        </w:rPr>
        <w:t xml:space="preserve"> function </w:t>
      </w:r>
      <w:r w:rsidR="00AC5FFE" w:rsidRPr="00F22BED">
        <w:rPr>
          <w:rFonts w:eastAsiaTheme="minorEastAsia"/>
        </w:rPr>
        <w:t>as described in</w:t>
      </w:r>
      <w:r w:rsidR="0073646B" w:rsidRPr="00F22BED">
        <w:rPr>
          <w:rFonts w:eastAsiaTheme="minorEastAsia"/>
        </w:rPr>
        <w:t xml:space="preserve"> equation</w:t>
      </w:r>
      <w:r w:rsidR="00AC5FFE" w:rsidRPr="00F22BED">
        <w:rPr>
          <w:rFonts w:eastAsiaTheme="minorEastAsia"/>
        </w:rPr>
        <w:t xml:space="preserve"> </w:t>
      </w:r>
      <w:r w:rsidR="0073646B" w:rsidRPr="00F22BED">
        <w:rPr>
          <w:rFonts w:eastAsiaTheme="minorEastAsia"/>
        </w:rPr>
        <w:t>(</w:t>
      </w:r>
      <w:r w:rsidR="00AC5FFE" w:rsidRPr="00F22BED">
        <w:rPr>
          <w:rFonts w:eastAsiaTheme="minorEastAsia"/>
        </w:rPr>
        <w:t>4.</w:t>
      </w:r>
      <w:r w:rsidR="005C7B19" w:rsidRPr="00F22BED">
        <w:rPr>
          <w:rFonts w:eastAsiaTheme="minorEastAsia"/>
        </w:rPr>
        <w:t>3</w:t>
      </w:r>
      <w:r w:rsidR="00AC5FFE" w:rsidRPr="00F22BED">
        <w:rPr>
          <w:rFonts w:eastAsiaTheme="minorEastAsia"/>
        </w:rPr>
        <w:t>.</w:t>
      </w:r>
      <w:r w:rsidR="00937549">
        <w:rPr>
          <w:rFonts w:eastAsiaTheme="minorEastAsia"/>
        </w:rPr>
        <w:t>2</w:t>
      </w:r>
      <w:r w:rsidR="00F43803">
        <w:rPr>
          <w:rFonts w:eastAsiaTheme="minorEastAsia"/>
        </w:rPr>
        <w:t>6</w:t>
      </w:r>
      <w:r w:rsidR="0073646B" w:rsidRPr="00F22BED">
        <w:rPr>
          <w:rFonts w:eastAsiaTheme="minorEastAsia"/>
        </w:rPr>
        <w:t>)</w:t>
      </w:r>
      <w:r w:rsidR="00AC5FFE" w:rsidRPr="00F22BED">
        <w:rPr>
          <w:rFonts w:eastAsiaTheme="minorEastAsia"/>
        </w:rPr>
        <w:t xml:space="preserve"> below</w:t>
      </w:r>
    </w:p>
    <w:tbl>
      <w:tblPr>
        <w:tblStyle w:val="TableGrid"/>
        <w:tblW w:w="0" w:type="auto"/>
        <w:tblInd w:w="102" w:type="dxa"/>
        <w:tblLook w:val="04A0" w:firstRow="1" w:lastRow="0" w:firstColumn="1" w:lastColumn="0" w:noHBand="0" w:noVBand="1"/>
      </w:tblPr>
      <w:tblGrid>
        <w:gridCol w:w="8346"/>
        <w:gridCol w:w="907"/>
      </w:tblGrid>
      <w:tr w:rsidR="008F51C2" w:rsidRPr="00F22BED" w14:paraId="6960A39A" w14:textId="77777777" w:rsidTr="008F51C2">
        <w:tc>
          <w:tcPr>
            <w:tcW w:w="8346" w:type="dxa"/>
            <w:hideMark/>
          </w:tcPr>
          <w:p w14:paraId="781B4B06" w14:textId="77777777" w:rsidR="008F51C2" w:rsidRPr="00F22BED" w:rsidRDefault="008F51C2" w:rsidP="00104440">
            <w:pPr>
              <w:rPr>
                <w:rFonts w:eastAsia="Calibri"/>
              </w:rPr>
            </w:pPr>
            <m:oMathPara>
              <m:oMath>
                <m:r>
                  <w:rPr>
                    <w:rFonts w:ascii="Cambria Math" w:eastAsia="Calibri" w:hAnsi="Cambria Math"/>
                  </w:rPr>
                  <m:t>V</m:t>
                </m:r>
                <m:d>
                  <m:dPr>
                    <m:ctrlPr>
                      <w:rPr>
                        <w:rFonts w:ascii="Cambria Math" w:eastAsia="Calibri" w:hAnsi="Cambria Math"/>
                        <w:sz w:val="22"/>
                      </w:rPr>
                    </m:ctrlPr>
                  </m:dPr>
                  <m:e>
                    <m:r>
                      <w:rPr>
                        <w:rFonts w:ascii="Cambria Math" w:eastAsia="Calibri" w:hAnsi="Cambria Math"/>
                      </w:rPr>
                      <m:t>x</m:t>
                    </m:r>
                  </m:e>
                </m:d>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sup>
                    <m:r>
                      <m:rPr>
                        <m:sty m:val="p"/>
                      </m:rPr>
                      <w:rPr>
                        <w:rFonts w:ascii="Cambria Math" w:eastAsia="Calibri" w:hAnsi="Cambria Math"/>
                      </w:rPr>
                      <m:t>2</m:t>
                    </m:r>
                  </m:sup>
                </m:sSup>
                <m:r>
                  <m:rPr>
                    <m:sty m:val="p"/>
                  </m:rPr>
                  <w:rPr>
                    <w:rFonts w:ascii="Cambria Math" w:eastAsia="Calibri" w:hAnsi="Cambria Math"/>
                  </w:rPr>
                  <m:t>-</m:t>
                </m:r>
                <m:r>
                  <w:rPr>
                    <w:rFonts w:ascii="Cambria Math" w:eastAsia="Calibri" w:hAnsi="Cambria Math"/>
                  </w:rPr>
                  <m:t>c</m:t>
                </m:r>
              </m:oMath>
            </m:oMathPara>
          </w:p>
        </w:tc>
        <w:tc>
          <w:tcPr>
            <w:tcW w:w="907" w:type="dxa"/>
            <w:hideMark/>
          </w:tcPr>
          <w:p w14:paraId="4A1A2DEC" w14:textId="1D68D5E3"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001021F0">
              <w:t>2</w:t>
            </w:r>
            <w:r w:rsidR="0088233C">
              <w:t>6</w:t>
            </w:r>
            <w:r w:rsidRPr="00F22BED">
              <w:t>)</w:t>
            </w:r>
          </w:p>
        </w:tc>
      </w:tr>
    </w:tbl>
    <w:p w14:paraId="3B71483A" w14:textId="77777777" w:rsidR="008F51C2" w:rsidRPr="00F22BED" w:rsidRDefault="008F51C2" w:rsidP="00104440">
      <w:pPr>
        <w:rPr>
          <w:rFonts w:eastAsiaTheme="minorEastAsia"/>
          <w:sz w:val="22"/>
        </w:rPr>
      </w:pPr>
      <w:r w:rsidRPr="00F22BED">
        <w:rPr>
          <w:rFonts w:eastAsiaTheme="minorEastAsia"/>
        </w:rPr>
        <w:t>Then,</w:t>
      </w:r>
    </w:p>
    <w:tbl>
      <w:tblPr>
        <w:tblStyle w:val="TableGrid"/>
        <w:tblW w:w="0" w:type="auto"/>
        <w:tblInd w:w="102" w:type="dxa"/>
        <w:tblLook w:val="04A0" w:firstRow="1" w:lastRow="0" w:firstColumn="1" w:lastColumn="0" w:noHBand="0" w:noVBand="1"/>
      </w:tblPr>
      <w:tblGrid>
        <w:gridCol w:w="8346"/>
        <w:gridCol w:w="907"/>
      </w:tblGrid>
      <w:tr w:rsidR="008F51C2" w:rsidRPr="00F22BED" w14:paraId="39CB2B6F" w14:textId="77777777" w:rsidTr="008F51C2">
        <w:tc>
          <w:tcPr>
            <w:tcW w:w="8346" w:type="dxa"/>
            <w:hideMark/>
          </w:tcPr>
          <w:p w14:paraId="03ECA786" w14:textId="5874BF7D" w:rsidR="008F51C2" w:rsidRPr="00F22BED" w:rsidRDefault="00F51420" w:rsidP="00104440">
            <w:pPr>
              <w:rPr>
                <w:rFonts w:eastAsia="Calibri"/>
              </w:rPr>
            </w:pPr>
            <m:oMathPara>
              <m:oMath>
                <m:acc>
                  <m:accPr>
                    <m:chr m:val="̇"/>
                    <m:ctrlPr>
                      <w:rPr>
                        <w:rFonts w:ascii="Cambria Math" w:eastAsia="Calibri" w:hAnsi="Cambria Math"/>
                      </w:rPr>
                    </m:ctrlPr>
                  </m:accPr>
                  <m:e>
                    <m:r>
                      <w:rPr>
                        <w:rFonts w:ascii="Cambria Math" w:eastAsia="Calibri" w:hAnsi="Cambria Math"/>
                      </w:rPr>
                      <m:t>V</m:t>
                    </m:r>
                  </m:e>
                </m:acc>
                <m:r>
                  <m:rPr>
                    <m:sty m:val="p"/>
                  </m:rPr>
                  <w:rPr>
                    <w:rFonts w:ascii="Cambria Math" w:eastAsia="Calibri" w:hAnsi="Cambria Math"/>
                  </w:rPr>
                  <m:t>(</m:t>
                </m:r>
                <m:r>
                  <w:rPr>
                    <w:rFonts w:ascii="Cambria Math" w:eastAsia="Calibri" w:hAnsi="Cambria Math"/>
                  </w:rPr>
                  <m:t>x</m:t>
                </m:r>
                <m:r>
                  <m:rPr>
                    <m:sty m:val="p"/>
                  </m:rPr>
                  <w:rPr>
                    <w:rFonts w:ascii="Cambria Math" w:eastAsia="Calibri" w:hAnsi="Cambria Math"/>
                  </w:rPr>
                  <m:t>)=</m:t>
                </m:r>
                <m:d>
                  <m:dPr>
                    <m:begChr m:val="["/>
                    <m:endChr m:val="]"/>
                    <m:ctrlPr>
                      <w:rPr>
                        <w:rFonts w:ascii="Cambria Math" w:eastAsia="Calibri" w:hAnsi="Cambria Math"/>
                        <w:sz w:val="22"/>
                      </w:rPr>
                    </m:ctrlPr>
                  </m:dPr>
                  <m:e>
                    <m:m>
                      <m:mPr>
                        <m:mcs>
                          <m:mc>
                            <m:mcPr>
                              <m:count m:val="2"/>
                              <m:mcJc m:val="center"/>
                            </m:mcPr>
                          </m:mc>
                        </m:mcs>
                        <m:ctrlPr>
                          <w:rPr>
                            <w:rFonts w:ascii="Cambria Math" w:eastAsia="Calibri" w:hAnsi="Cambria Math"/>
                            <w:sz w:val="22"/>
                          </w:rPr>
                        </m:ctrlPr>
                      </m:mPr>
                      <m:mr>
                        <m:e>
                          <m:r>
                            <m:rPr>
                              <m:sty m:val="p"/>
                            </m:rPr>
                            <w:rPr>
                              <w:rFonts w:ascii="Cambria Math" w:eastAsia="Calibri" w:hAnsi="Cambria Math"/>
                            </w:rPr>
                            <m:t>2(</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r>
                            <m:rPr>
                              <m:sty m:val="p"/>
                            </m:rPr>
                            <w:rPr>
                              <w:rFonts w:ascii="Cambria Math" w:eastAsia="Calibri" w:hAnsi="Cambria Math"/>
                            </w:rPr>
                            <m:t>)</m:t>
                          </m:r>
                        </m:e>
                        <m:e>
                          <m:r>
                            <m:rPr>
                              <m:sty m:val="p"/>
                            </m:rPr>
                            <w:rPr>
                              <w:rFonts w:ascii="Cambria Math" w:eastAsia="Calibri" w:hAnsi="Cambria Math"/>
                            </w:rPr>
                            <m:t>2(</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r>
                            <m:rPr>
                              <m:sty m:val="p"/>
                            </m:rPr>
                            <w:rPr>
                              <w:rFonts w:ascii="Cambria Math" w:eastAsia="Calibri" w:hAnsi="Cambria Math"/>
                            </w:rPr>
                            <m:t>)</m:t>
                          </m:r>
                        </m:e>
                      </m:mr>
                    </m:m>
                  </m:e>
                </m:d>
                <m:d>
                  <m:dPr>
                    <m:begChr m:val="["/>
                    <m:endChr m:val="]"/>
                    <m:ctrlPr>
                      <w:rPr>
                        <w:rFonts w:ascii="Cambria Math" w:eastAsia="Calibri" w:hAnsi="Cambria Math"/>
                        <w:sz w:val="22"/>
                      </w:rPr>
                    </m:ctrlPr>
                  </m:dPr>
                  <m:e>
                    <m:m>
                      <m:mPr>
                        <m:mcs>
                          <m:mc>
                            <m:mcPr>
                              <m:count m:val="1"/>
                              <m:mcJc m:val="center"/>
                            </m:mcPr>
                          </m:mc>
                        </m:mcs>
                        <m:ctrlPr>
                          <w:rPr>
                            <w:rFonts w:ascii="Cambria Math" w:eastAsia="Calibri" w:hAnsi="Cambria Math"/>
                            <w:sz w:val="22"/>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e>
                      </m:mr>
                    </m:m>
                  </m:e>
                </m:d>
              </m:oMath>
            </m:oMathPara>
          </w:p>
        </w:tc>
        <w:tc>
          <w:tcPr>
            <w:tcW w:w="907" w:type="dxa"/>
            <w:hideMark/>
          </w:tcPr>
          <w:p w14:paraId="28E379FA" w14:textId="5460F429"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0088233C">
              <w:t>27</w:t>
            </w:r>
            <w:r w:rsidRPr="00F22BED">
              <w:t>)</w:t>
            </w:r>
          </w:p>
        </w:tc>
      </w:tr>
    </w:tbl>
    <w:p w14:paraId="424E2355" w14:textId="77777777" w:rsidR="008F51C2" w:rsidRPr="00F22BED" w:rsidRDefault="008F51C2" w:rsidP="00104440">
      <w:pPr>
        <w:rPr>
          <w:rFonts w:eastAsiaTheme="minorEastAsia"/>
          <w:sz w:val="22"/>
        </w:rPr>
      </w:pPr>
      <w:r w:rsidRPr="00F22BED">
        <w:rPr>
          <w:rFonts w:eastAsiaTheme="minorEastAsia"/>
        </w:rPr>
        <w:t>Or</w:t>
      </w:r>
    </w:p>
    <w:tbl>
      <w:tblPr>
        <w:tblStyle w:val="TableGrid"/>
        <w:tblW w:w="9865" w:type="dxa"/>
        <w:tblInd w:w="-425" w:type="dxa"/>
        <w:tblLook w:val="04A0" w:firstRow="1" w:lastRow="0" w:firstColumn="1" w:lastColumn="0" w:noHBand="0" w:noVBand="1"/>
      </w:tblPr>
      <w:tblGrid>
        <w:gridCol w:w="8850"/>
        <w:gridCol w:w="1015"/>
      </w:tblGrid>
      <w:tr w:rsidR="008F51C2" w:rsidRPr="00F22BED" w14:paraId="6A08B985" w14:textId="77777777" w:rsidTr="00AF62BE">
        <w:trPr>
          <w:trHeight w:val="397"/>
        </w:trPr>
        <w:tc>
          <w:tcPr>
            <w:tcW w:w="8850" w:type="dxa"/>
            <w:hideMark/>
          </w:tcPr>
          <w:p w14:paraId="4AAE3DD5" w14:textId="7FCEC2C3" w:rsidR="008F51C2" w:rsidRPr="00F22BED" w:rsidRDefault="00F51420" w:rsidP="00104440">
            <w:pPr>
              <w:rPr>
                <w:rFonts w:eastAsia="Calibri"/>
              </w:rPr>
            </w:pPr>
            <m:oMathPara>
              <m:oMath>
                <m:acc>
                  <m:accPr>
                    <m:chr m:val="̇"/>
                    <m:ctrlPr>
                      <w:rPr>
                        <w:rFonts w:ascii="Cambria Math" w:eastAsia="Calibri" w:hAnsi="Cambria Math"/>
                      </w:rPr>
                    </m:ctrlPr>
                  </m:accPr>
                  <m:e>
                    <m:r>
                      <w:rPr>
                        <w:rFonts w:ascii="Cambria Math" w:eastAsia="Calibri" w:hAnsi="Cambria Math"/>
                      </w:rPr>
                      <m:t>V</m:t>
                    </m:r>
                  </m:e>
                </m:acc>
                <m:r>
                  <m:rPr>
                    <m:sty m:val="p"/>
                  </m:rPr>
                  <w:rPr>
                    <w:rFonts w:ascii="Cambria Math" w:eastAsia="Calibri" w:hAnsi="Cambria Math"/>
                  </w:rPr>
                  <m:t>(</m:t>
                </m:r>
                <m:r>
                  <w:rPr>
                    <w:rFonts w:ascii="Cambria Math" w:eastAsia="Calibri" w:hAnsi="Cambria Math"/>
                  </w:rPr>
                  <m:t>x</m:t>
                </m:r>
                <m:r>
                  <m:rPr>
                    <m:sty m:val="p"/>
                  </m:rPr>
                  <w:rPr>
                    <w:rFonts w:ascii="Cambria Math" w:eastAsia="Calibri" w:hAnsi="Cambria Math"/>
                  </w:rPr>
                  <m:t>)=</m:t>
                </m:r>
                <m:d>
                  <m:dPr>
                    <m:begChr m:val="["/>
                    <m:endChr m:val="]"/>
                    <m:ctrlPr>
                      <w:rPr>
                        <w:rFonts w:ascii="Cambria Math" w:eastAsia="Calibri" w:hAnsi="Cambria Math"/>
                        <w:sz w:val="22"/>
                      </w:rPr>
                    </m:ctrlPr>
                  </m:dPr>
                  <m:e>
                    <m:r>
                      <m:rPr>
                        <m:sty m:val="p"/>
                      </m:rPr>
                      <w:rPr>
                        <w:rFonts w:ascii="Cambria Math" w:eastAsia="Calibri" w:hAnsi="Cambria Math"/>
                        <w:sz w:val="22"/>
                      </w:rPr>
                      <m:t>2</m:t>
                    </m:r>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sz w:val="22"/>
                              </w:rPr>
                              <m:t>x</m:t>
                            </m:r>
                          </m:e>
                          <m:sub>
                            <m:r>
                              <m:rPr>
                                <m:sty m:val="p"/>
                              </m:rPr>
                              <w:rPr>
                                <w:rFonts w:ascii="Cambria Math" w:eastAsia="Calibri" w:hAnsi="Cambria Math"/>
                                <w:sz w:val="22"/>
                              </w:rPr>
                              <m:t>1</m:t>
                            </m:r>
                          </m:sub>
                        </m:sSub>
                        <m:r>
                          <m:rPr>
                            <m:sty m:val="p"/>
                          </m:rPr>
                          <w:rPr>
                            <w:rFonts w:ascii="Cambria Math" w:eastAsia="Calibri" w:hAnsi="Cambria Math"/>
                          </w:rPr>
                          <m:t>-</m:t>
                        </m:r>
                        <m:r>
                          <w:rPr>
                            <w:rFonts w:ascii="Cambria Math" w:eastAsia="Calibri" w:hAnsi="Cambria Math"/>
                          </w:rPr>
                          <m:t>α</m:t>
                        </m:r>
                        <m:ctrlPr>
                          <w:rPr>
                            <w:rFonts w:ascii="Cambria Math" w:eastAsia="Calibri" w:hAnsi="Cambria Math"/>
                          </w:rPr>
                        </m:ctrlPr>
                      </m:e>
                    </m:d>
                    <m:r>
                      <m:rPr>
                        <m:sty m:val="p"/>
                      </m:rPr>
                      <w:rPr>
                        <w:rFonts w:ascii="Cambria Math" w:eastAsia="Calibri" w:hAnsi="Cambria Math"/>
                      </w:rPr>
                      <m:t xml:space="preserve"> 2(</m:t>
                    </m:r>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r>
                      <m:rPr>
                        <m:sty m:val="p"/>
                      </m:rPr>
                      <w:rPr>
                        <w:rFonts w:ascii="Cambria Math" w:eastAsia="Calibri" w:hAnsi="Cambria Math"/>
                      </w:rPr>
                      <m:t>)</m:t>
                    </m:r>
                  </m:e>
                </m:d>
                <m:d>
                  <m:dPr>
                    <m:begChr m:val="["/>
                    <m:endChr m:val="]"/>
                    <m:ctrlPr>
                      <w:rPr>
                        <w:rFonts w:ascii="Cambria Math" w:eastAsia="Calibri" w:hAnsi="Cambria Math"/>
                        <w:sz w:val="22"/>
                      </w:rPr>
                    </m:ctrlPr>
                  </m:dPr>
                  <m:e>
                    <m:m>
                      <m:mPr>
                        <m:mcs>
                          <m:mc>
                            <m:mcPr>
                              <m:count m:val="1"/>
                              <m:mcJc m:val="center"/>
                            </m:mcPr>
                          </m:mc>
                        </m:mcs>
                        <m:ctrlPr>
                          <w:rPr>
                            <w:rFonts w:ascii="Cambria Math" w:eastAsia="Calibri" w:hAnsi="Cambria Math"/>
                            <w:sz w:val="22"/>
                          </w:rPr>
                        </m:ctrlPr>
                      </m:mPr>
                      <m:mr>
                        <m:e>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r>
                            <m:rPr>
                              <m:sty m:val="p"/>
                            </m:rPr>
                            <w:rPr>
                              <w:rFonts w:ascii="Cambria Math" w:eastAsia="Calibri" w:hAnsi="Cambria Math"/>
                            </w:rPr>
                            <m:t>)</m:t>
                          </m:r>
                          <m:d>
                            <m:dPr>
                              <m:ctrlPr>
                                <w:rPr>
                                  <w:rFonts w:ascii="Cambria Math" w:hAnsi="Cambria Math"/>
                                  <w:sz w:val="22"/>
                                </w:rPr>
                              </m:ctrlPr>
                            </m:dPr>
                            <m:e>
                              <m:r>
                                <w:rPr>
                                  <w:rFonts w:ascii="Cambria Math" w:hAnsi="Cambria Math"/>
                                </w:rPr>
                                <m:t>μ</m:t>
                              </m:r>
                              <m:r>
                                <m:rPr>
                                  <m:sty m:val="p"/>
                                </m:rPr>
                                <w:rPr>
                                  <w:rFonts w:ascii="Cambria Math" w:hAnsi="Cambria Math"/>
                                </w:rPr>
                                <m:t>-</m:t>
                              </m:r>
                              <m:d>
                                <m:dPr>
                                  <m:ctrlPr>
                                    <w:rPr>
                                      <w:rFonts w:ascii="Cambria Math" w:hAnsi="Cambria Math"/>
                                      <w:sz w:val="22"/>
                                    </w:rPr>
                                  </m:ctrlPr>
                                </m:dPr>
                                <m:e>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sup>
                                      <m:r>
                                        <m:rPr>
                                          <m:sty m:val="p"/>
                                        </m:rPr>
                                        <w:rPr>
                                          <w:rFonts w:ascii="Cambria Math" w:eastAsia="Calibri" w:hAnsi="Cambria Math"/>
                                        </w:rPr>
                                        <m:t>2</m:t>
                                      </m:r>
                                    </m:sup>
                                  </m:sSup>
                                </m:e>
                              </m:d>
                            </m:e>
                          </m:d>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r>
                            <m:rPr>
                              <m:sty m:val="p"/>
                            </m:rPr>
                            <w:rPr>
                              <w:rFonts w:ascii="Cambria Math" w:eastAsia="Calibri" w:hAnsi="Cambria Math"/>
                            </w:rPr>
                            <m:t>)</m:t>
                          </m:r>
                          <m:r>
                            <w:rPr>
                              <w:rFonts w:ascii="Cambria Math" w:eastAsia="Calibri" w:hAnsi="Cambria Math"/>
                            </w:rPr>
                            <m:t>ω</m:t>
                          </m:r>
                        </m:e>
                      </m:mr>
                      <m:mr>
                        <m:e>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r>
                            <m:rPr>
                              <m:sty m:val="p"/>
                            </m:rPr>
                            <w:rPr>
                              <w:rFonts w:ascii="Cambria Math" w:eastAsia="Calibri" w:hAnsi="Cambria Math"/>
                            </w:rPr>
                            <m:t>)</m:t>
                          </m:r>
                          <m:d>
                            <m:dPr>
                              <m:ctrlPr>
                                <w:rPr>
                                  <w:rFonts w:ascii="Cambria Math" w:hAnsi="Cambria Math"/>
                                  <w:sz w:val="22"/>
                                </w:rPr>
                              </m:ctrlPr>
                            </m:dPr>
                            <m:e>
                              <m:r>
                                <w:rPr>
                                  <w:rFonts w:ascii="Cambria Math" w:hAnsi="Cambria Math"/>
                                </w:rPr>
                                <m:t>μ</m:t>
                              </m:r>
                              <m:r>
                                <m:rPr>
                                  <m:sty m:val="p"/>
                                </m:rPr>
                                <w:rPr>
                                  <w:rFonts w:ascii="Cambria Math" w:hAnsi="Cambria Math"/>
                                </w:rPr>
                                <m:t>-</m:t>
                              </m:r>
                              <m:d>
                                <m:dPr>
                                  <m:ctrlPr>
                                    <w:rPr>
                                      <w:rFonts w:ascii="Cambria Math" w:hAnsi="Cambria Math"/>
                                      <w:sz w:val="22"/>
                                    </w:rPr>
                                  </m:ctrlPr>
                                </m:dPr>
                                <m:e>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sup>
                                      <m:r>
                                        <m:rPr>
                                          <m:sty m:val="p"/>
                                        </m:rPr>
                                        <w:rPr>
                                          <w:rFonts w:ascii="Cambria Math" w:eastAsia="Calibri" w:hAnsi="Cambria Math"/>
                                        </w:rPr>
                                        <m:t>2</m:t>
                                      </m:r>
                                    </m:sup>
                                  </m:sSup>
                                </m:e>
                              </m:d>
                            </m:e>
                          </m:d>
                          <m:r>
                            <m:rPr>
                              <m:sty m:val="p"/>
                            </m:rPr>
                            <w:rPr>
                              <w:rFonts w:ascii="Cambria Math" w:eastAsia="Calibri" w:hAnsi="Cambria Math"/>
                            </w:rPr>
                            <m:t>+(</m:t>
                          </m:r>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r>
                            <m:rPr>
                              <m:sty m:val="p"/>
                            </m:rPr>
                            <w:rPr>
                              <w:rFonts w:ascii="Cambria Math" w:eastAsia="Calibri" w:hAnsi="Cambria Math"/>
                            </w:rPr>
                            <m:t>)</m:t>
                          </m:r>
                          <m:r>
                            <w:rPr>
                              <w:rFonts w:ascii="Cambria Math" w:eastAsia="Calibri" w:hAnsi="Cambria Math"/>
                            </w:rPr>
                            <m:t>ω</m:t>
                          </m:r>
                        </m:e>
                      </m:mr>
                    </m:m>
                  </m:e>
                </m:d>
              </m:oMath>
            </m:oMathPara>
          </w:p>
        </w:tc>
        <w:tc>
          <w:tcPr>
            <w:tcW w:w="1015" w:type="dxa"/>
            <w:hideMark/>
          </w:tcPr>
          <w:p w14:paraId="1986F8EF" w14:textId="22D86DB7" w:rsidR="008F51C2" w:rsidRPr="00F22BED" w:rsidRDefault="008F51C2" w:rsidP="00104440">
            <w:pPr>
              <w:rPr>
                <w:rFonts w:eastAsiaTheme="minorEastAsia"/>
              </w:rPr>
            </w:pPr>
            <w:r w:rsidRPr="00F22BED">
              <w:t>(</w:t>
            </w:r>
            <w:r w:rsidR="003078B7" w:rsidRPr="00F22BED">
              <w:t>4.</w:t>
            </w:r>
            <w:r w:rsidR="005E64A0" w:rsidRPr="00F22BED">
              <w:t>3</w:t>
            </w:r>
            <w:r w:rsidR="003078B7" w:rsidRPr="00F22BED">
              <w:t>.</w:t>
            </w:r>
            <w:r w:rsidR="0088233C">
              <w:t>28</w:t>
            </w:r>
            <w:r w:rsidRPr="00F22BED">
              <w:t>)</w:t>
            </w:r>
          </w:p>
        </w:tc>
      </w:tr>
    </w:tbl>
    <w:p w14:paraId="6BC21534" w14:textId="77777777" w:rsidR="008F51C2" w:rsidRPr="00F22BED" w:rsidRDefault="008F51C2" w:rsidP="00104440">
      <w:pPr>
        <w:rPr>
          <w:rFonts w:eastAsiaTheme="minorEastAsia"/>
        </w:rPr>
      </w:pPr>
    </w:p>
    <w:p w14:paraId="0FB46FB1" w14:textId="698FBC38" w:rsidR="008F51C2" w:rsidRPr="00F22BED" w:rsidRDefault="008F51C2" w:rsidP="00104440">
      <w:pPr>
        <w:rPr>
          <w:rFonts w:eastAsiaTheme="minorEastAsia"/>
        </w:rPr>
      </w:pPr>
      <w:r w:rsidRPr="00F22BED">
        <w:rPr>
          <w:rFonts w:eastAsiaTheme="minorEastAsia"/>
        </w:rPr>
        <w:t xml:space="preserve">Equation </w:t>
      </w:r>
      <w:r w:rsidR="00F43803">
        <w:rPr>
          <w:rFonts w:eastAsiaTheme="minorEastAsia"/>
        </w:rPr>
        <w:t>(</w:t>
      </w:r>
      <w:r w:rsidR="0000754D" w:rsidRPr="00F22BED">
        <w:rPr>
          <w:rFonts w:eastAsiaTheme="minorEastAsia"/>
        </w:rPr>
        <w:t>4.</w:t>
      </w:r>
      <w:r w:rsidR="001021F0">
        <w:rPr>
          <w:rFonts w:eastAsiaTheme="minorEastAsia"/>
        </w:rPr>
        <w:t>3</w:t>
      </w:r>
      <w:r w:rsidR="0000754D" w:rsidRPr="00F22BED">
        <w:rPr>
          <w:rFonts w:eastAsiaTheme="minorEastAsia"/>
        </w:rPr>
        <w:t>.</w:t>
      </w:r>
      <w:r w:rsidR="00F43803">
        <w:rPr>
          <w:rFonts w:eastAsiaTheme="minorEastAsia"/>
        </w:rPr>
        <w:t>28)</w:t>
      </w:r>
      <w:r w:rsidRPr="00F22BED">
        <w:rPr>
          <w:rFonts w:eastAsiaTheme="minorEastAsia"/>
        </w:rPr>
        <w:t xml:space="preserve"> can be simplified as </w:t>
      </w:r>
    </w:p>
    <w:tbl>
      <w:tblPr>
        <w:tblStyle w:val="TableGrid"/>
        <w:tblW w:w="9312" w:type="dxa"/>
        <w:tblInd w:w="102" w:type="dxa"/>
        <w:tblLook w:val="04A0" w:firstRow="1" w:lastRow="0" w:firstColumn="1" w:lastColumn="0" w:noHBand="0" w:noVBand="1"/>
      </w:tblPr>
      <w:tblGrid>
        <w:gridCol w:w="8353"/>
        <w:gridCol w:w="959"/>
      </w:tblGrid>
      <w:tr w:rsidR="008F51C2" w:rsidRPr="00F22BED" w14:paraId="5D838BB1" w14:textId="77777777" w:rsidTr="008F51C2">
        <w:trPr>
          <w:trHeight w:val="261"/>
        </w:trPr>
        <w:tc>
          <w:tcPr>
            <w:tcW w:w="8353" w:type="dxa"/>
            <w:hideMark/>
          </w:tcPr>
          <w:p w14:paraId="182DA043" w14:textId="71884611" w:rsidR="008F51C2" w:rsidRPr="00F22BED" w:rsidRDefault="00F51420" w:rsidP="00104440">
            <w:pPr>
              <w:rPr>
                <w:rFonts w:eastAsiaTheme="minorEastAsia"/>
              </w:rPr>
            </w:pPr>
            <m:oMathPara>
              <m:oMath>
                <m:acc>
                  <m:accPr>
                    <m:chr m:val="̇"/>
                    <m:ctrlPr>
                      <w:rPr>
                        <w:rFonts w:ascii="Cambria Math" w:eastAsia="Calibri" w:hAnsi="Cambria Math"/>
                      </w:rPr>
                    </m:ctrlPr>
                  </m:accPr>
                  <m:e>
                    <m:r>
                      <w:rPr>
                        <w:rFonts w:ascii="Cambria Math" w:eastAsia="Calibri" w:hAnsi="Cambria Math"/>
                      </w:rPr>
                      <m:t>V</m:t>
                    </m:r>
                  </m:e>
                </m:acc>
                <m:r>
                  <m:rPr>
                    <m:sty m:val="p"/>
                  </m:rPr>
                  <w:rPr>
                    <w:rFonts w:ascii="Cambria Math" w:eastAsia="Calibri" w:hAnsi="Cambria Math"/>
                  </w:rPr>
                  <m:t>(</m:t>
                </m:r>
                <m:r>
                  <w:rPr>
                    <w:rFonts w:ascii="Cambria Math" w:eastAsia="Calibri" w:hAnsi="Cambria Math"/>
                  </w:rPr>
                  <m:t>x</m:t>
                </m:r>
                <m:r>
                  <m:rPr>
                    <m:sty m:val="p"/>
                  </m:rPr>
                  <w:rPr>
                    <w:rFonts w:ascii="Cambria Math" w:eastAsia="Calibri" w:hAnsi="Cambria Math"/>
                  </w:rPr>
                  <m:t>)</m:t>
                </m:r>
                <m:r>
                  <m:rPr>
                    <m:sty m:val="p"/>
                  </m:rPr>
                  <w:rPr>
                    <w:rFonts w:ascii="Cambria Math" w:hAnsi="Cambria Math"/>
                  </w:rPr>
                  <m:t>=2[</m:t>
                </m:r>
                <m:d>
                  <m:dPr>
                    <m:ctrlPr>
                      <w:rPr>
                        <w:rFonts w:ascii="Cambria Math" w:hAnsi="Cambria Math"/>
                        <w:sz w:val="22"/>
                      </w:rPr>
                    </m:ctrlPr>
                  </m:dPr>
                  <m:e>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sup>
                        <m:r>
                          <m:rPr>
                            <m:sty m:val="p"/>
                          </m:rPr>
                          <w:rPr>
                            <w:rFonts w:ascii="Cambria Math" w:eastAsia="Calibri" w:hAnsi="Cambria Math"/>
                          </w:rPr>
                          <m:t>2</m:t>
                        </m:r>
                      </m:sup>
                    </m:sSup>
                  </m:e>
                </m:d>
                <m:r>
                  <m:rPr>
                    <m:sty m:val="p"/>
                  </m:rPr>
                  <w:rPr>
                    <w:rFonts w:ascii="Cambria Math" w:hAnsi="Cambria Math"/>
                  </w:rPr>
                  <m:t>)</m:t>
                </m:r>
                <m:d>
                  <m:dPr>
                    <m:ctrlPr>
                      <w:rPr>
                        <w:rFonts w:ascii="Cambria Math" w:hAnsi="Cambria Math"/>
                        <w:sz w:val="22"/>
                      </w:rPr>
                    </m:ctrlPr>
                  </m:dPr>
                  <m:e>
                    <m:r>
                      <w:rPr>
                        <w:rFonts w:ascii="Cambria Math" w:hAnsi="Cambria Math"/>
                      </w:rPr>
                      <m:t>μ</m:t>
                    </m:r>
                    <m:r>
                      <m:rPr>
                        <m:sty m:val="p"/>
                      </m:rPr>
                      <w:rPr>
                        <w:rFonts w:ascii="Cambria Math" w:hAnsi="Cambria Math"/>
                      </w:rPr>
                      <m:t>-</m:t>
                    </m:r>
                    <m:d>
                      <m:dPr>
                        <m:ctrlPr>
                          <w:rPr>
                            <w:rFonts w:ascii="Cambria Math" w:hAnsi="Cambria Math"/>
                            <w:sz w:val="22"/>
                          </w:rPr>
                        </m:ctrlPr>
                      </m:dPr>
                      <m:e>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sup>
                            <m:r>
                              <m:rPr>
                                <m:sty m:val="p"/>
                              </m:rPr>
                              <w:rPr>
                                <w:rFonts w:ascii="Cambria Math" w:eastAsia="Calibri" w:hAnsi="Cambria Math"/>
                              </w:rPr>
                              <m:t>2</m:t>
                            </m:r>
                          </m:sup>
                        </m:sSup>
                      </m:e>
                    </m:d>
                  </m:e>
                </m:d>
              </m:oMath>
            </m:oMathPara>
          </w:p>
        </w:tc>
        <w:tc>
          <w:tcPr>
            <w:tcW w:w="959" w:type="dxa"/>
            <w:hideMark/>
          </w:tcPr>
          <w:p w14:paraId="2969DE57" w14:textId="65770A35" w:rsidR="008F51C2" w:rsidRPr="00F22BED" w:rsidRDefault="008F51C2" w:rsidP="00104440">
            <w:r w:rsidRPr="00F22BED">
              <w:t>(</w:t>
            </w:r>
            <w:r w:rsidR="003078B7" w:rsidRPr="00F22BED">
              <w:t>4.</w:t>
            </w:r>
            <w:r w:rsidR="005E64A0" w:rsidRPr="00F22BED">
              <w:t>3</w:t>
            </w:r>
            <w:r w:rsidR="003078B7" w:rsidRPr="00F22BED">
              <w:t>.</w:t>
            </w:r>
            <w:r w:rsidR="0088233C">
              <w:t>29</w:t>
            </w:r>
            <w:r w:rsidRPr="00F22BED">
              <w:t>)</w:t>
            </w:r>
          </w:p>
        </w:tc>
      </w:tr>
    </w:tbl>
    <w:p w14:paraId="10E30A1B" w14:textId="1D274083" w:rsidR="008F51C2" w:rsidRPr="00F22BED" w:rsidRDefault="008F51C2" w:rsidP="00104440">
      <w:pPr>
        <w:rPr>
          <w:rFonts w:eastAsiaTheme="minorEastAsia"/>
        </w:rPr>
      </w:pPr>
      <w:r w:rsidRPr="00F22BED">
        <w:rPr>
          <w:rFonts w:eastAsiaTheme="minorEastAsia"/>
          <w:bCs/>
        </w:rPr>
        <w:t>The equation (</w:t>
      </w:r>
      <w:r w:rsidR="0000754D" w:rsidRPr="00F22BED">
        <w:rPr>
          <w:rFonts w:eastAsiaTheme="minorEastAsia"/>
          <w:bCs/>
        </w:rPr>
        <w:t>4.</w:t>
      </w:r>
      <w:r w:rsidR="00DE6E2A" w:rsidRPr="00F22BED">
        <w:rPr>
          <w:rFonts w:eastAsiaTheme="minorEastAsia"/>
          <w:bCs/>
        </w:rPr>
        <w:t>3</w:t>
      </w:r>
      <w:r w:rsidR="0000754D" w:rsidRPr="00F22BED">
        <w:rPr>
          <w:rFonts w:eastAsiaTheme="minorEastAsia"/>
          <w:bCs/>
        </w:rPr>
        <w:t>.</w:t>
      </w:r>
      <w:r w:rsidR="00F43803">
        <w:rPr>
          <w:rFonts w:eastAsiaTheme="minorEastAsia"/>
          <w:bCs/>
        </w:rPr>
        <w:t>29</w:t>
      </w:r>
      <w:r w:rsidRPr="00F22BED">
        <w:rPr>
          <w:rFonts w:eastAsiaTheme="minorEastAsia"/>
          <w:bCs/>
        </w:rPr>
        <w:t xml:space="preserve">) suggests that </w:t>
      </w:r>
      <m:oMath>
        <m:acc>
          <m:accPr>
            <m:chr m:val="̇"/>
            <m:ctrlPr>
              <w:rPr>
                <w:rFonts w:ascii="Cambria Math" w:eastAsia="Calibri" w:hAnsi="Cambria Math"/>
              </w:rPr>
            </m:ctrlPr>
          </m:accPr>
          <m:e>
            <m:r>
              <w:rPr>
                <w:rFonts w:ascii="Cambria Math" w:eastAsia="Calibri" w:hAnsi="Cambria Math"/>
              </w:rPr>
              <m:t>V</m:t>
            </m:r>
          </m:e>
        </m:acc>
        <m:r>
          <m:rPr>
            <m:sty m:val="p"/>
          </m:rPr>
          <w:rPr>
            <w:rFonts w:ascii="Cambria Math" w:eastAsia="Calibri" w:hAnsi="Cambria Math"/>
          </w:rPr>
          <m:t>(</m:t>
        </m:r>
        <m:r>
          <w:rPr>
            <w:rFonts w:ascii="Cambria Math" w:eastAsia="Calibri" w:hAnsi="Cambria Math"/>
          </w:rPr>
          <m:t>x</m:t>
        </m:r>
        <m:r>
          <m:rPr>
            <m:sty m:val="p"/>
          </m:rPr>
          <w:rPr>
            <w:rFonts w:ascii="Cambria Math" w:eastAsia="Calibri" w:hAnsi="Cambria Math"/>
          </w:rPr>
          <m:t>)&lt;0</m:t>
        </m:r>
      </m:oMath>
      <w:r w:rsidRPr="00F22BED">
        <w:rPr>
          <w:rFonts w:eastAsiaTheme="minorEastAsia"/>
        </w:rPr>
        <w:t xml:space="preserve"> when </w:t>
      </w:r>
      <m:oMath>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α</m:t>
                </m:r>
              </m:e>
            </m:d>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sz w:val="22"/>
              </w:rPr>
            </m:ctrlPr>
          </m:sSupPr>
          <m:e>
            <m:d>
              <m:dPr>
                <m:ctrlPr>
                  <w:rPr>
                    <w:rFonts w:ascii="Cambria Math" w:eastAsia="Calibri" w:hAnsi="Cambria Math"/>
                    <w:sz w:val="22"/>
                  </w:rPr>
                </m:ctrlPr>
              </m:dPr>
              <m:e>
                <m:sSub>
                  <m:sSubPr>
                    <m:ctrlPr>
                      <w:rPr>
                        <w:rFonts w:ascii="Cambria Math" w:eastAsia="Calibri" w:hAnsi="Cambria Math"/>
                        <w:sz w:val="22"/>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β</m:t>
                </m:r>
              </m:e>
            </m:d>
          </m:e>
          <m:sup>
            <m:r>
              <m:rPr>
                <m:sty m:val="p"/>
              </m:rPr>
              <w:rPr>
                <w:rFonts w:ascii="Cambria Math" w:eastAsia="Calibri" w:hAnsi="Cambria Math"/>
              </w:rPr>
              <m:t>2</m:t>
            </m:r>
          </m:sup>
        </m:sSup>
        <m:r>
          <m:rPr>
            <m:sty m:val="p"/>
          </m:rPr>
          <w:rPr>
            <w:rFonts w:ascii="Cambria Math" w:eastAsia="Calibri" w:hAnsi="Cambria Math"/>
          </w:rPr>
          <m:t>&gt;</m:t>
        </m:r>
        <m:r>
          <w:rPr>
            <w:rFonts w:ascii="Cambria Math" w:eastAsia="Calibri" w:hAnsi="Cambria Math"/>
          </w:rPr>
          <m:t>μ</m:t>
        </m:r>
      </m:oMath>
      <w:r w:rsidRPr="00F22BED">
        <w:rPr>
          <w:rFonts w:eastAsiaTheme="minorEastAsia"/>
        </w:rPr>
        <w:t xml:space="preserve"> </w:t>
      </w:r>
    </w:p>
    <w:p w14:paraId="710760E8" w14:textId="355F8336" w:rsidR="008F51C2" w:rsidRPr="00F22BED" w:rsidRDefault="008F51C2" w:rsidP="00951C8D">
      <w:pPr>
        <w:rPr>
          <w:rFonts w:eastAsiaTheme="minorEastAsia"/>
        </w:rPr>
      </w:pPr>
      <w:r w:rsidRPr="00F22BED">
        <w:rPr>
          <w:rFonts w:eastAsiaTheme="minorEastAsia"/>
        </w:rPr>
        <w:t xml:space="preserve">The above conclusion coupled with the fact that the system has an unstable equilibrium point indicates that the state equation converges to a stable orbit whose locus is </w:t>
      </w:r>
      <m:oMath>
        <m:sSup>
          <m:sSupPr>
            <m:ctrlPr>
              <w:rPr>
                <w:rFonts w:ascii="Cambria Math" w:eastAsia="Calibri" w:hAnsi="Cambria Math"/>
                <w:i/>
                <w:sz w:val="22"/>
              </w:rPr>
            </m:ctrlPr>
          </m:sSupPr>
          <m:e>
            <m:d>
              <m:dPr>
                <m:ctrlPr>
                  <w:rPr>
                    <w:rFonts w:ascii="Cambria Math" w:eastAsia="Calibri" w:hAnsi="Cambria Math"/>
                    <w:i/>
                    <w:sz w:val="22"/>
                  </w:rPr>
                </m:ctrlPr>
              </m:dPr>
              <m:e>
                <m:sSub>
                  <m:sSubPr>
                    <m:ctrlPr>
                      <w:rPr>
                        <w:rFonts w:ascii="Cambria Math" w:eastAsia="Calibri" w:hAnsi="Cambria Math"/>
                        <w:i/>
                        <w:sz w:val="22"/>
                      </w:rPr>
                    </m:ctrlPr>
                  </m:sSubPr>
                  <m:e>
                    <m:r>
                      <w:rPr>
                        <w:rFonts w:ascii="Cambria Math" w:eastAsia="Calibri" w:hAnsi="Cambria Math"/>
                      </w:rPr>
                      <m:t>x</m:t>
                    </m:r>
                  </m:e>
                  <m:sub>
                    <m:r>
                      <w:rPr>
                        <w:rFonts w:ascii="Cambria Math" w:eastAsia="Calibri" w:hAnsi="Cambria Math"/>
                      </w:rPr>
                      <m:t>1</m:t>
                    </m:r>
                  </m:sub>
                </m:sSub>
                <m:r>
                  <w:rPr>
                    <w:rFonts w:ascii="Cambria Math" w:eastAsia="Calibri" w:hAnsi="Cambria Math"/>
                  </w:rPr>
                  <m:t>-α</m:t>
                </m:r>
              </m:e>
            </m:d>
          </m:e>
          <m:sup>
            <m:r>
              <w:rPr>
                <w:rFonts w:ascii="Cambria Math" w:eastAsia="Calibri" w:hAnsi="Cambria Math"/>
              </w:rPr>
              <m:t>2</m:t>
            </m:r>
          </m:sup>
        </m:sSup>
        <m:r>
          <w:rPr>
            <w:rFonts w:ascii="Cambria Math" w:eastAsia="Calibri" w:hAnsi="Cambria Math"/>
          </w:rPr>
          <m:t>+</m:t>
        </m:r>
        <m:sSup>
          <m:sSupPr>
            <m:ctrlPr>
              <w:rPr>
                <w:rFonts w:ascii="Cambria Math" w:eastAsia="Calibri" w:hAnsi="Cambria Math"/>
                <w:i/>
                <w:sz w:val="22"/>
              </w:rPr>
            </m:ctrlPr>
          </m:sSupPr>
          <m:e>
            <m:d>
              <m:dPr>
                <m:ctrlPr>
                  <w:rPr>
                    <w:rFonts w:ascii="Cambria Math" w:eastAsia="Calibri" w:hAnsi="Cambria Math"/>
                    <w:i/>
                    <w:sz w:val="22"/>
                  </w:rPr>
                </m:ctrlPr>
              </m:dPr>
              <m:e>
                <m:sSub>
                  <m:sSubPr>
                    <m:ctrlPr>
                      <w:rPr>
                        <w:rFonts w:ascii="Cambria Math" w:eastAsia="Calibri" w:hAnsi="Cambria Math"/>
                        <w:i/>
                        <w:sz w:val="22"/>
                      </w:rPr>
                    </m:ctrlPr>
                  </m:sSubPr>
                  <m:e>
                    <m:r>
                      <w:rPr>
                        <w:rFonts w:ascii="Cambria Math" w:eastAsia="Calibri" w:hAnsi="Cambria Math"/>
                      </w:rPr>
                      <m:t>x</m:t>
                    </m:r>
                  </m:e>
                  <m:sub>
                    <m:r>
                      <w:rPr>
                        <w:rFonts w:ascii="Cambria Math" w:eastAsia="Calibri" w:hAnsi="Cambria Math"/>
                      </w:rPr>
                      <m:t>2</m:t>
                    </m:r>
                  </m:sub>
                </m:sSub>
                <m:r>
                  <w:rPr>
                    <w:rFonts w:ascii="Cambria Math" w:eastAsia="Calibri" w:hAnsi="Cambria Math"/>
                  </w:rPr>
                  <m:t>-β</m:t>
                </m:r>
              </m:e>
            </m:d>
          </m:e>
          <m:sup>
            <m:r>
              <w:rPr>
                <w:rFonts w:ascii="Cambria Math" w:eastAsia="Calibri" w:hAnsi="Cambria Math"/>
              </w:rPr>
              <m:t>2</m:t>
            </m:r>
          </m:sup>
        </m:sSup>
        <m:r>
          <w:rPr>
            <w:rFonts w:ascii="Cambria Math" w:eastAsia="Calibri" w:hAnsi="Cambria Math"/>
          </w:rPr>
          <m:t>=μ</m:t>
        </m:r>
      </m:oMath>
      <w:r w:rsidRPr="00F22BED">
        <w:rPr>
          <w:rFonts w:eastAsiaTheme="minorEastAsia"/>
        </w:rPr>
        <w:t xml:space="preserve">, as discussed above the value of </w:t>
      </w:r>
      <m:oMath>
        <m:sSub>
          <m:sSubPr>
            <m:ctrlPr>
              <w:rPr>
                <w:rFonts w:ascii="Cambria Math" w:eastAsiaTheme="minorEastAsia" w:hAnsi="Cambria Math"/>
                <w:i/>
                <w:sz w:val="22"/>
              </w:rPr>
            </m:ctrlPr>
          </m:sSubPr>
          <m:e>
            <m:r>
              <w:rPr>
                <w:rFonts w:ascii="Cambria Math" w:eastAsiaTheme="minorEastAsia" w:hAnsi="Cambria Math"/>
              </w:rPr>
              <m:t>x</m:t>
            </m:r>
          </m:e>
          <m:sub>
            <m:r>
              <w:rPr>
                <w:rFonts w:ascii="Cambria Math" w:eastAsiaTheme="minorEastAsia" w:hAnsi="Cambria Math"/>
              </w:rPr>
              <m:t>1</m:t>
            </m:r>
          </m:sub>
        </m:sSub>
      </m:oMath>
      <w:r w:rsidRPr="00F22BED">
        <w:rPr>
          <w:rFonts w:eastAsiaTheme="minorEastAsia"/>
        </w:rPr>
        <w:t xml:space="preserve"> and </w:t>
      </w:r>
      <m:oMath>
        <m:sSub>
          <m:sSubPr>
            <m:ctrlPr>
              <w:rPr>
                <w:rFonts w:ascii="Cambria Math" w:eastAsiaTheme="minorEastAsia" w:hAnsi="Cambria Math"/>
                <w:i/>
                <w:sz w:val="22"/>
              </w:rPr>
            </m:ctrlPr>
          </m:sSubPr>
          <m:e>
            <m:r>
              <w:rPr>
                <w:rFonts w:ascii="Cambria Math" w:eastAsiaTheme="minorEastAsia" w:hAnsi="Cambria Math"/>
              </w:rPr>
              <m:t>x</m:t>
            </m:r>
          </m:e>
          <m:sub>
            <m:r>
              <w:rPr>
                <w:rFonts w:ascii="Cambria Math" w:eastAsiaTheme="minorEastAsia" w:hAnsi="Cambria Math"/>
              </w:rPr>
              <m:t>2</m:t>
            </m:r>
          </m:sub>
        </m:sSub>
      </m:oMath>
      <w:r w:rsidRPr="00F22BED">
        <w:rPr>
          <w:rFonts w:eastAsiaTheme="minorEastAsia"/>
        </w:rPr>
        <w:t xml:space="preserve"> can be scaled to model the desired trajectory of</w:t>
      </w:r>
      <w:r w:rsidR="0046716A">
        <w:rPr>
          <w:rFonts w:eastAsiaTheme="minorEastAsia"/>
        </w:rPr>
        <w:t xml:space="preserve"> the</w:t>
      </w:r>
      <w:r w:rsidRPr="00F22BED">
        <w:rPr>
          <w:rFonts w:eastAsiaTheme="minorEastAsia"/>
        </w:rPr>
        <w:t xml:space="preserve"> </w:t>
      </w:r>
      <w:r w:rsidR="007678C4" w:rsidRPr="00F22BED">
        <w:rPr>
          <w:rFonts w:eastAsiaTheme="minorEastAsia"/>
        </w:rPr>
        <w:t>piston</w:t>
      </w:r>
      <w:r w:rsidRPr="00F22BED">
        <w:rPr>
          <w:rFonts w:eastAsiaTheme="minorEastAsia"/>
        </w:rPr>
        <w:t>.</w:t>
      </w:r>
    </w:p>
    <w:p w14:paraId="3B5D8D10" w14:textId="3E43D967" w:rsidR="00704AE9" w:rsidRPr="00F22BED" w:rsidRDefault="00704AE9" w:rsidP="00104440"/>
    <w:p w14:paraId="4BF808D4" w14:textId="7C832295" w:rsidR="00B03784" w:rsidRPr="00F22BED" w:rsidRDefault="00B03784" w:rsidP="00104440">
      <w:pPr>
        <w:pStyle w:val="Heading3"/>
      </w:pPr>
      <w:bookmarkStart w:id="108" w:name="_Toc96979829"/>
      <w:bookmarkStart w:id="109" w:name="_Toc96984324"/>
      <w:bookmarkStart w:id="110" w:name="_Toc98113767"/>
      <w:r w:rsidRPr="00F22BED">
        <w:t>4.3.2 C</w:t>
      </w:r>
      <w:r w:rsidR="00512F06" w:rsidRPr="00F22BED">
        <w:t>LOSED LOOP CONTROLLER DESIGN</w:t>
      </w:r>
      <w:bookmarkEnd w:id="108"/>
      <w:bookmarkEnd w:id="109"/>
      <w:bookmarkEnd w:id="110"/>
    </w:p>
    <w:p w14:paraId="126ED45D" w14:textId="487CC378" w:rsidR="006769AD" w:rsidRPr="00F22BED" w:rsidRDefault="006769AD" w:rsidP="00104440">
      <w:r w:rsidRPr="00F22BED">
        <w:t>To synthesize the feedback control law first, we define the position tracking error as</w:t>
      </w:r>
    </w:p>
    <w:tbl>
      <w:tblPr>
        <w:tblStyle w:val="TableGrid"/>
        <w:tblW w:w="0" w:type="auto"/>
        <w:tblInd w:w="5" w:type="dxa"/>
        <w:tblLook w:val="04A0" w:firstRow="1" w:lastRow="0" w:firstColumn="1" w:lastColumn="0" w:noHBand="0" w:noVBand="1"/>
      </w:tblPr>
      <w:tblGrid>
        <w:gridCol w:w="8358"/>
        <w:gridCol w:w="895"/>
      </w:tblGrid>
      <w:tr w:rsidR="006769AD" w:rsidRPr="00F22BED" w14:paraId="630CB499" w14:textId="77777777" w:rsidTr="00243174">
        <w:tc>
          <w:tcPr>
            <w:tcW w:w="8358" w:type="dxa"/>
          </w:tcPr>
          <w:p w14:paraId="40D59E45" w14:textId="77777777" w:rsidR="006769AD" w:rsidRPr="00F22BED" w:rsidRDefault="00F51420" w:rsidP="00104440">
            <w:pPr>
              <w:rPr>
                <w:rFonts w:eastAsiaTheme="minorHAnsi"/>
                <w:szCs w:val="24"/>
              </w:rPr>
            </w:pPr>
            <m:oMathPara>
              <m:oMath>
                <m:sSub>
                  <m:sSubPr>
                    <m:ctrlPr>
                      <w:rPr>
                        <w:rFonts w:ascii="Cambria Math" w:hAnsi="Cambria Math"/>
                        <w:szCs w:val="24"/>
                      </w:rPr>
                    </m:ctrlPr>
                  </m:sSubPr>
                  <m:e>
                    <m:r>
                      <w:rPr>
                        <w:rFonts w:ascii="Cambria Math" w:hAnsi="Cambria Math"/>
                        <w:szCs w:val="24"/>
                      </w:rPr>
                      <m:t>x</m:t>
                    </m:r>
                  </m:e>
                  <m:sub>
                    <m:r>
                      <w:rPr>
                        <w:rFonts w:ascii="Cambria Math" w:hAnsi="Cambria Math"/>
                        <w:szCs w:val="24"/>
                      </w:rPr>
                      <m:t>err</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com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sen</m:t>
                    </m:r>
                  </m:sub>
                </m:sSub>
              </m:oMath>
            </m:oMathPara>
          </w:p>
        </w:tc>
        <w:tc>
          <w:tcPr>
            <w:tcW w:w="895" w:type="dxa"/>
            <w:hideMark/>
          </w:tcPr>
          <w:p w14:paraId="5E259687" w14:textId="1027E361" w:rsidR="006769AD" w:rsidRPr="00F22BED" w:rsidRDefault="006769AD" w:rsidP="00104440">
            <w:pPr>
              <w:rPr>
                <w:rFonts w:eastAsiaTheme="minorEastAsia"/>
              </w:rPr>
            </w:pPr>
            <w:r w:rsidRPr="00F22BED">
              <w:t xml:space="preserve">  (4.</w:t>
            </w:r>
            <w:r w:rsidR="005E64A0" w:rsidRPr="00F22BED">
              <w:t>3</w:t>
            </w:r>
            <w:r w:rsidRPr="00F22BED">
              <w:t>.</w:t>
            </w:r>
            <w:r w:rsidR="005E64A0" w:rsidRPr="00F22BED">
              <w:t>3</w:t>
            </w:r>
            <w:r w:rsidR="0088233C">
              <w:t>0</w:t>
            </w:r>
            <w:r w:rsidRPr="00F22BED">
              <w:t>)</w:t>
            </w:r>
          </w:p>
        </w:tc>
      </w:tr>
    </w:tbl>
    <w:p w14:paraId="76FBB793" w14:textId="755959C8" w:rsidR="002C3BC4" w:rsidRDefault="002C3BC4" w:rsidP="00104440">
      <w:r>
        <w:t xml:space="preserve">where </w:t>
      </w:r>
      <m:oMath>
        <m:sSub>
          <m:sSubPr>
            <m:ctrlPr>
              <w:rPr>
                <w:rFonts w:ascii="Cambria Math" w:hAnsi="Cambria Math"/>
              </w:rPr>
            </m:ctrlPr>
          </m:sSubPr>
          <m:e>
            <m:r>
              <w:rPr>
                <w:rFonts w:ascii="Cambria Math" w:hAnsi="Cambria Math"/>
              </w:rPr>
              <m:t>x</m:t>
            </m:r>
          </m:e>
          <m:sub>
            <m:r>
              <w:rPr>
                <w:rFonts w:ascii="Cambria Math" w:hAnsi="Cambria Math"/>
              </w:rPr>
              <m:t>sen</m:t>
            </m:r>
          </m:sub>
        </m:sSub>
      </m:oMath>
      <w:r>
        <w:t xml:space="preserve"> is the sensed </w:t>
      </w:r>
      <w:proofErr w:type="gramStart"/>
      <w:r>
        <w:t>position</w:t>
      </w:r>
      <w:proofErr w:type="gramEnd"/>
    </w:p>
    <w:p w14:paraId="79793F93" w14:textId="0AC65D73" w:rsidR="006769AD" w:rsidRPr="00F22BED" w:rsidRDefault="006769AD" w:rsidP="00104440">
      <w:r w:rsidRPr="00F22BED">
        <w:t>where for position loop</w:t>
      </w:r>
    </w:p>
    <w:tbl>
      <w:tblPr>
        <w:tblStyle w:val="TableGrid"/>
        <w:tblW w:w="0" w:type="auto"/>
        <w:tblInd w:w="5" w:type="dxa"/>
        <w:tblLook w:val="04A0" w:firstRow="1" w:lastRow="0" w:firstColumn="1" w:lastColumn="0" w:noHBand="0" w:noVBand="1"/>
      </w:tblPr>
      <w:tblGrid>
        <w:gridCol w:w="8358"/>
        <w:gridCol w:w="895"/>
      </w:tblGrid>
      <w:tr w:rsidR="006769AD" w:rsidRPr="00F22BED" w14:paraId="30AE9B20" w14:textId="77777777" w:rsidTr="00243174">
        <w:tc>
          <w:tcPr>
            <w:tcW w:w="8358" w:type="dxa"/>
          </w:tcPr>
          <w:p w14:paraId="3B88DD1E" w14:textId="77777777" w:rsidR="006769AD" w:rsidRPr="00F22BED" w:rsidRDefault="00F51420" w:rsidP="00104440">
            <w:pPr>
              <w:rPr>
                <w:rFonts w:eastAsiaTheme="minorHAnsi"/>
              </w:rPr>
            </w:pPr>
            <m:oMathPara>
              <m:oMath>
                <m:sSub>
                  <m:sSubPr>
                    <m:ctrlPr>
                      <w:rPr>
                        <w:rFonts w:ascii="Cambria Math" w:hAnsi="Cambria Math"/>
                      </w:rPr>
                    </m:ctrlPr>
                  </m:sSubPr>
                  <m:e>
                    <m:r>
                      <w:rPr>
                        <w:rFonts w:ascii="Cambria Math" w:hAnsi="Cambria Math"/>
                      </w:rPr>
                      <m:t>x</m:t>
                    </m:r>
                  </m:e>
                  <m:sub>
                    <m:r>
                      <w:rPr>
                        <w:rFonts w:ascii="Cambria Math" w:hAnsi="Cambria Math"/>
                      </w:rPr>
                      <m:t>com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nom</m:t>
                    </m:r>
                  </m:sub>
                </m:sSub>
              </m:oMath>
            </m:oMathPara>
          </w:p>
        </w:tc>
        <w:tc>
          <w:tcPr>
            <w:tcW w:w="895" w:type="dxa"/>
            <w:hideMark/>
          </w:tcPr>
          <w:p w14:paraId="0C97A556" w14:textId="7CCC316F" w:rsidR="006769AD" w:rsidRPr="00F22BED" w:rsidRDefault="006769AD" w:rsidP="00104440">
            <w:pPr>
              <w:rPr>
                <w:rFonts w:eastAsiaTheme="minorEastAsia"/>
              </w:rPr>
            </w:pPr>
            <w:r w:rsidRPr="00F22BED">
              <w:t xml:space="preserve">  (4.</w:t>
            </w:r>
            <w:r w:rsidR="005E64A0" w:rsidRPr="00F22BED">
              <w:t>3</w:t>
            </w:r>
            <w:r w:rsidRPr="00F22BED">
              <w:t>.</w:t>
            </w:r>
            <w:r w:rsidR="00B42C7D" w:rsidRPr="00F22BED">
              <w:t>3</w:t>
            </w:r>
            <w:r w:rsidR="0088233C">
              <w:t>1</w:t>
            </w:r>
            <w:r w:rsidRPr="00F22BED">
              <w:t>)</w:t>
            </w:r>
          </w:p>
        </w:tc>
      </w:tr>
    </w:tbl>
    <w:p w14:paraId="6E81AC35" w14:textId="4B76EC13" w:rsidR="002C3BC4" w:rsidRDefault="002C3BC4" w:rsidP="00104440">
      <w:r>
        <w:t xml:space="preserve">where </w:t>
      </w:r>
      <m:oMath>
        <m:sSub>
          <m:sSubPr>
            <m:ctrlPr>
              <w:rPr>
                <w:rFonts w:ascii="Cambria Math" w:hAnsi="Cambria Math"/>
              </w:rPr>
            </m:ctrlPr>
          </m:sSubPr>
          <m:e>
            <m:r>
              <w:rPr>
                <w:rFonts w:ascii="Cambria Math" w:hAnsi="Cambria Math"/>
              </w:rPr>
              <m:t>x</m:t>
            </m:r>
          </m:e>
          <m:sub>
            <m:r>
              <w:rPr>
                <w:rFonts w:ascii="Cambria Math" w:hAnsi="Cambria Math"/>
              </w:rPr>
              <m:t>nom</m:t>
            </m:r>
          </m:sub>
        </m:sSub>
      </m:oMath>
      <w:r>
        <w:t xml:space="preserve"> is generated by the nominal controller</w:t>
      </w:r>
    </w:p>
    <w:p w14:paraId="54951606" w14:textId="669147F0" w:rsidR="006769AD" w:rsidRPr="00F22BED" w:rsidRDefault="006769AD" w:rsidP="00104440">
      <w:r w:rsidRPr="00F22BED">
        <w:t>From</w:t>
      </w:r>
      <w:r w:rsidR="002B0066" w:rsidRPr="00F22BED">
        <w:t xml:space="preserve"> equation</w:t>
      </w:r>
      <w:r w:rsidRPr="00F22BED">
        <w:t xml:space="preserve"> (4.</w:t>
      </w:r>
      <w:r w:rsidR="00095959" w:rsidRPr="00F22BED">
        <w:t>1</w:t>
      </w:r>
      <w:r w:rsidRPr="00F22BED">
        <w:t>.1) we have</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6769AD" w:rsidRPr="00F22BED" w14:paraId="51206B44" w14:textId="77777777" w:rsidTr="00243174">
        <w:tc>
          <w:tcPr>
            <w:tcW w:w="8358" w:type="dxa"/>
            <w:vAlign w:val="center"/>
          </w:tcPr>
          <w:p w14:paraId="767AC6B5" w14:textId="77777777" w:rsidR="006769AD" w:rsidRPr="00F22BED" w:rsidRDefault="00F51420" w:rsidP="00104440">
            <w:pPr>
              <w:rPr>
                <w:rFonts w:eastAsiaTheme="minorHAnsi"/>
                <w:szCs w:val="24"/>
              </w:rPr>
            </w:pPr>
            <m:oMathPara>
              <m:oMath>
                <m:acc>
                  <m:accPr>
                    <m:chr m:val="̇"/>
                    <m:ctrlPr>
                      <w:rPr>
                        <w:rFonts w:ascii="Cambria Math" w:hAnsi="Cambria Math"/>
                        <w:szCs w:val="24"/>
                      </w:rPr>
                    </m:ctrlPr>
                  </m:accPr>
                  <m:e>
                    <m:r>
                      <w:rPr>
                        <w:rFonts w:ascii="Cambria Math" w:hAnsi="Cambria Math"/>
                      </w:rPr>
                      <m:t>x</m:t>
                    </m:r>
                  </m:e>
                </m:acc>
                <m:r>
                  <m:rPr>
                    <m:sty m:val="p"/>
                  </m:rPr>
                  <w:rPr>
                    <w:rFonts w:ascii="Cambria Math" w:hAnsi="Cambria Math"/>
                  </w:rPr>
                  <m:t>=</m:t>
                </m:r>
                <m:r>
                  <w:rPr>
                    <w:rFonts w:ascii="Cambria Math" w:hAnsi="Cambria Math"/>
                  </w:rPr>
                  <m:t>v</m:t>
                </m:r>
              </m:oMath>
            </m:oMathPara>
          </w:p>
        </w:tc>
        <w:tc>
          <w:tcPr>
            <w:tcW w:w="895" w:type="dxa"/>
            <w:vAlign w:val="center"/>
            <w:hideMark/>
          </w:tcPr>
          <w:p w14:paraId="5F26087C" w14:textId="278CF310" w:rsidR="006769AD" w:rsidRPr="00F22BED" w:rsidRDefault="00801CB8" w:rsidP="00104440">
            <w:pPr>
              <w:rPr>
                <w:rFonts w:eastAsiaTheme="minorEastAsia"/>
              </w:rPr>
            </w:pPr>
            <w:r w:rsidRPr="00F22BED">
              <w:t xml:space="preserve">    </w:t>
            </w:r>
            <w:r w:rsidR="00A63FCA">
              <w:t xml:space="preserve">   </w:t>
            </w:r>
            <w:r w:rsidR="006769AD" w:rsidRPr="00F22BED">
              <w:t>(4.</w:t>
            </w:r>
            <w:r w:rsidR="005E64A0" w:rsidRPr="00F22BED">
              <w:t>3</w:t>
            </w:r>
            <w:r w:rsidR="006769AD" w:rsidRPr="00F22BED">
              <w:t>.</w:t>
            </w:r>
            <w:r w:rsidR="00B42C7D" w:rsidRPr="00F22BED">
              <w:t>3</w:t>
            </w:r>
            <w:r w:rsidR="0088233C">
              <w:t>2</w:t>
            </w:r>
            <w:r w:rsidR="006769AD" w:rsidRPr="00F22BED">
              <w:t>)</w:t>
            </w:r>
          </w:p>
        </w:tc>
      </w:tr>
    </w:tbl>
    <w:p w14:paraId="63BFF0F5" w14:textId="6B6D8704" w:rsidR="006769AD" w:rsidRPr="00F22BED" w:rsidRDefault="006769AD" w:rsidP="00104440">
      <w:r w:rsidRPr="00F22BED">
        <w:t xml:space="preserve">where </w:t>
      </w:r>
      <m:oMath>
        <m:r>
          <w:rPr>
            <w:rFonts w:ascii="Cambria Math" w:hAnsi="Cambria Math"/>
          </w:rPr>
          <m:t>x</m:t>
        </m:r>
      </m:oMath>
      <w:r w:rsidRPr="00F22BED">
        <w:t xml:space="preserve"> and </w:t>
      </w:r>
      <m:oMath>
        <m:r>
          <w:rPr>
            <w:rFonts w:ascii="Cambria Math" w:hAnsi="Cambria Math"/>
          </w:rPr>
          <m:t>v</m:t>
        </m:r>
      </m:oMath>
      <w:r w:rsidRPr="00F22BED">
        <w:t xml:space="preserve"> are position and velocity, respectively. Therefore, velocity can be used as a virtual control input </w:t>
      </w:r>
      <m:oMath>
        <m:sSub>
          <m:sSubPr>
            <m:ctrlPr>
              <w:rPr>
                <w:rFonts w:ascii="Cambria Math" w:hAnsi="Cambria Math"/>
                <w:i/>
              </w:rPr>
            </m:ctrlPr>
          </m:sSubPr>
          <m:e>
            <m:r>
              <w:rPr>
                <w:rFonts w:ascii="Cambria Math" w:hAnsi="Cambria Math"/>
              </w:rPr>
              <m:t>v</m:t>
            </m:r>
          </m:e>
          <m:sub>
            <m:r>
              <w:rPr>
                <w:rFonts w:ascii="Cambria Math" w:hAnsi="Cambria Math"/>
              </w:rPr>
              <m:t>com</m:t>
            </m:r>
          </m:sub>
        </m:sSub>
      </m:oMath>
      <w:r w:rsidRPr="00F22BED">
        <w:t xml:space="preserve"> </w:t>
      </w:r>
      <w:r w:rsidR="00977498" w:rsidRPr="00F22BED">
        <w:t>which is</w:t>
      </w:r>
      <w:r w:rsidRPr="00F22BED">
        <w:t xml:space="preserve"> required to move piston along the nominal trajectory. The velocity tracking command consists of two components</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6769AD" w:rsidRPr="00F22BED" w14:paraId="560C2FC8" w14:textId="77777777" w:rsidTr="00243174">
        <w:tc>
          <w:tcPr>
            <w:tcW w:w="8358" w:type="dxa"/>
            <w:vAlign w:val="center"/>
          </w:tcPr>
          <w:p w14:paraId="71DE7D2F" w14:textId="77777777" w:rsidR="006769AD" w:rsidRPr="00F22BED" w:rsidRDefault="00F51420" w:rsidP="00104440">
            <w:pPr>
              <w:rPr>
                <w:rFonts w:eastAsiaTheme="minorHAnsi"/>
              </w:rPr>
            </w:pPr>
            <m:oMathPara>
              <m:oMath>
                <m:sSub>
                  <m:sSubPr>
                    <m:ctrlPr>
                      <w:rPr>
                        <w:rFonts w:ascii="Cambria Math" w:hAnsi="Cambria Math"/>
                      </w:rPr>
                    </m:ctrlPr>
                  </m:sSubPr>
                  <m:e>
                    <m:r>
                      <w:rPr>
                        <w:rFonts w:ascii="Cambria Math" w:hAnsi="Cambria Math"/>
                      </w:rPr>
                      <m:t>v</m:t>
                    </m:r>
                  </m:e>
                  <m:sub>
                    <m:r>
                      <w:rPr>
                        <w:rFonts w:ascii="Cambria Math" w:hAnsi="Cambria Math"/>
                      </w:rPr>
                      <m:t>com</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nom</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ctrl</m:t>
                    </m:r>
                  </m:sub>
                </m:sSub>
              </m:oMath>
            </m:oMathPara>
          </w:p>
        </w:tc>
        <w:tc>
          <w:tcPr>
            <w:tcW w:w="895" w:type="dxa"/>
            <w:vAlign w:val="center"/>
            <w:hideMark/>
          </w:tcPr>
          <w:p w14:paraId="7F756763" w14:textId="1B7AB918" w:rsidR="006769AD" w:rsidRPr="00F22BED" w:rsidRDefault="006769AD" w:rsidP="00104440">
            <w:pPr>
              <w:rPr>
                <w:rFonts w:eastAsiaTheme="minorEastAsia"/>
              </w:rPr>
            </w:pPr>
            <w:r w:rsidRPr="00F22BED">
              <w:t>(4.</w:t>
            </w:r>
            <w:r w:rsidR="005E64A0" w:rsidRPr="00F22BED">
              <w:t>3</w:t>
            </w:r>
            <w:r w:rsidRPr="00F22BED">
              <w:t>.</w:t>
            </w:r>
            <w:r w:rsidR="003078B7" w:rsidRPr="00F22BED">
              <w:t>3</w:t>
            </w:r>
            <w:r w:rsidR="0088233C">
              <w:t>3</w:t>
            </w:r>
            <w:r w:rsidRPr="00F22BED">
              <w:t>)</w:t>
            </w:r>
          </w:p>
        </w:tc>
      </w:tr>
    </w:tbl>
    <w:p w14:paraId="77D85FDF" w14:textId="3C5D6DDE" w:rsidR="006769AD" w:rsidRPr="00F22BED" w:rsidRDefault="006769AD" w:rsidP="00104440">
      <w:r w:rsidRPr="00F22BED">
        <w:t xml:space="preserve">where </w:t>
      </w:r>
      <m:oMath>
        <m:sSub>
          <m:sSubPr>
            <m:ctrlPr>
              <w:rPr>
                <w:rFonts w:ascii="Cambria Math" w:hAnsi="Cambria Math"/>
                <w:i/>
              </w:rPr>
            </m:ctrlPr>
          </m:sSubPr>
          <m:e>
            <m:r>
              <w:rPr>
                <w:rFonts w:ascii="Cambria Math" w:hAnsi="Cambria Math"/>
              </w:rPr>
              <m:t>v</m:t>
            </m:r>
          </m:e>
          <m:sub>
            <m:r>
              <w:rPr>
                <w:rFonts w:ascii="Cambria Math" w:hAnsi="Cambria Math"/>
              </w:rPr>
              <m:t>nom</m:t>
            </m:r>
          </m:sub>
        </m:sSub>
      </m:oMath>
      <w:r w:rsidRPr="00F22BED">
        <w:t xml:space="preserve"> is provided by the nominal controller, and </w:t>
      </w:r>
      <m:oMath>
        <m:sSub>
          <m:sSubPr>
            <m:ctrlPr>
              <w:rPr>
                <w:rFonts w:ascii="Cambria Math" w:hAnsi="Cambria Math"/>
                <w:i/>
              </w:rPr>
            </m:ctrlPr>
          </m:sSubPr>
          <m:e>
            <m:r>
              <w:rPr>
                <w:rFonts w:ascii="Cambria Math" w:hAnsi="Cambria Math"/>
              </w:rPr>
              <m:t>v</m:t>
            </m:r>
          </m:e>
          <m:sub>
            <m:r>
              <w:rPr>
                <w:rFonts w:ascii="Cambria Math" w:hAnsi="Cambria Math"/>
              </w:rPr>
              <m:t>ctrl</m:t>
            </m:r>
          </m:sub>
        </m:sSub>
      </m:oMath>
      <w:r w:rsidRPr="00F22BED">
        <w:t xml:space="preserve"> is required </w:t>
      </w:r>
      <w:r w:rsidR="00095959" w:rsidRPr="00F22BED">
        <w:t>for</w:t>
      </w:r>
      <w:r w:rsidRPr="00F22BED">
        <w:t xml:space="preserve"> correct</w:t>
      </w:r>
      <w:r w:rsidR="009F60B2" w:rsidRPr="00F22BED">
        <w:t>ion</w:t>
      </w:r>
      <w:r w:rsidRPr="00F22BED">
        <w:t xml:space="preserve"> </w:t>
      </w:r>
      <w:r w:rsidR="00095959" w:rsidRPr="00F22BED">
        <w:t>of</w:t>
      </w:r>
      <w:r w:rsidRPr="00F22BED">
        <w:t xml:space="preserve"> position tracking error. We can derive an error coordinate equation:</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6769AD" w:rsidRPr="00F22BED" w14:paraId="26C0F2C3" w14:textId="77777777" w:rsidTr="00243174">
        <w:tc>
          <w:tcPr>
            <w:tcW w:w="8358" w:type="dxa"/>
            <w:vAlign w:val="center"/>
          </w:tcPr>
          <w:p w14:paraId="42E2D44A" w14:textId="77777777" w:rsidR="006769AD" w:rsidRPr="00F22BED" w:rsidRDefault="00F51420" w:rsidP="00104440">
            <w:pPr>
              <w:rPr>
                <w:rFonts w:eastAsiaTheme="minorHAnsi"/>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err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ctrl</m:t>
                    </m:r>
                  </m:sub>
                </m:sSub>
              </m:oMath>
            </m:oMathPara>
          </w:p>
        </w:tc>
        <w:tc>
          <w:tcPr>
            <w:tcW w:w="895" w:type="dxa"/>
            <w:vAlign w:val="center"/>
            <w:hideMark/>
          </w:tcPr>
          <w:p w14:paraId="12F6F27A" w14:textId="1376E777" w:rsidR="006769AD" w:rsidRPr="00F22BED" w:rsidRDefault="003078B7" w:rsidP="00104440">
            <w:pPr>
              <w:rPr>
                <w:rFonts w:eastAsiaTheme="minorEastAsia"/>
              </w:rPr>
            </w:pPr>
            <w:r w:rsidRPr="00F22BED">
              <w:t xml:space="preserve"> </w:t>
            </w:r>
            <w:r w:rsidR="006769AD" w:rsidRPr="00F22BED">
              <w:t>(4.</w:t>
            </w:r>
            <w:r w:rsidR="005E64A0" w:rsidRPr="00F22BED">
              <w:t>3</w:t>
            </w:r>
            <w:r w:rsidR="006769AD" w:rsidRPr="00F22BED">
              <w:t>.</w:t>
            </w:r>
            <w:r w:rsidRPr="00F22BED">
              <w:t>3</w:t>
            </w:r>
            <w:r w:rsidR="0088233C">
              <w:t>4</w:t>
            </w:r>
            <w:r w:rsidR="006769AD" w:rsidRPr="00F22BED">
              <w:t>)</w:t>
            </w:r>
          </w:p>
        </w:tc>
      </w:tr>
    </w:tbl>
    <w:p w14:paraId="532DDE68" w14:textId="62AB25C2" w:rsidR="006769AD" w:rsidRPr="00F22BED" w:rsidRDefault="006769AD" w:rsidP="00104440">
      <w:r w:rsidRPr="00F22BED">
        <w:t>Equation (4.</w:t>
      </w:r>
      <w:r w:rsidR="00084676" w:rsidRPr="00F22BED">
        <w:t>3</w:t>
      </w:r>
      <w:r w:rsidRPr="00F22BED">
        <w:t>.3</w:t>
      </w:r>
      <w:r w:rsidR="00F43803">
        <w:t>4</w:t>
      </w:r>
      <w:r w:rsidRPr="00F22BED">
        <w:t xml:space="preserve">) can </w:t>
      </w:r>
      <w:r w:rsidR="00095959" w:rsidRPr="00F22BED">
        <w:t xml:space="preserve">be </w:t>
      </w:r>
      <w:r w:rsidRPr="00F22BED">
        <w:t xml:space="preserve">augmented with </w:t>
      </w:r>
      <w:r w:rsidR="007F55EC" w:rsidRPr="00F22BED">
        <w:t>integral feedback</w:t>
      </w:r>
      <w:r w:rsidRPr="00F22BED">
        <w:t xml:space="preserve"> as the state equation described below:</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6769AD" w:rsidRPr="00F22BED" w14:paraId="1A768915" w14:textId="77777777" w:rsidTr="002024DD">
        <w:tc>
          <w:tcPr>
            <w:tcW w:w="8358" w:type="dxa"/>
            <w:vAlign w:val="center"/>
          </w:tcPr>
          <w:p w14:paraId="21BA2522" w14:textId="20E62065" w:rsidR="006769AD" w:rsidRPr="00F22BED" w:rsidRDefault="00F51420" w:rsidP="00104440">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Ierr</m:t>
                              </m:r>
                            </m:sub>
                          </m:sSub>
                        </m:e>
                      </m:mr>
                      <m:mr>
                        <m:e>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err</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Ierr</m:t>
                              </m:r>
                            </m:sub>
                          </m:sSub>
                        </m:e>
                      </m:mr>
                      <m:mr>
                        <m:e>
                          <m:sSub>
                            <m:sSubPr>
                              <m:ctrlPr>
                                <w:rPr>
                                  <w:rFonts w:ascii="Cambria Math" w:hAnsi="Cambria Math"/>
                                </w:rPr>
                              </m:ctrlPr>
                            </m:sSubPr>
                            <m:e>
                              <m:r>
                                <w:rPr>
                                  <w:rFonts w:ascii="Cambria Math" w:hAnsi="Cambria Math"/>
                                </w:rPr>
                                <m:t>x</m:t>
                              </m:r>
                            </m:e>
                            <m:sub>
                              <m:r>
                                <w:rPr>
                                  <w:rFonts w:ascii="Cambria Math" w:hAnsi="Cambria Math"/>
                                </w:rPr>
                                <m:t>err</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1</m:t>
                          </m:r>
                        </m:e>
                      </m:mr>
                    </m:m>
                  </m:e>
                </m:d>
                <m:sSub>
                  <m:sSubPr>
                    <m:ctrlPr>
                      <w:rPr>
                        <w:rFonts w:ascii="Cambria Math" w:hAnsi="Cambria Math"/>
                      </w:rPr>
                    </m:ctrlPr>
                  </m:sSubPr>
                  <m:e>
                    <m:r>
                      <w:rPr>
                        <w:rFonts w:ascii="Cambria Math" w:hAnsi="Cambria Math"/>
                      </w:rPr>
                      <m:t>v</m:t>
                    </m:r>
                  </m:e>
                  <m:sub>
                    <m:r>
                      <w:rPr>
                        <w:rFonts w:ascii="Cambria Math" w:hAnsi="Cambria Math"/>
                      </w:rPr>
                      <m:t>ctrl</m:t>
                    </m:r>
                  </m:sub>
                </m:sSub>
              </m:oMath>
            </m:oMathPara>
          </w:p>
        </w:tc>
        <w:tc>
          <w:tcPr>
            <w:tcW w:w="895" w:type="dxa"/>
            <w:vAlign w:val="center"/>
          </w:tcPr>
          <w:p w14:paraId="7D2F4BA9" w14:textId="67025C2D" w:rsidR="006769AD" w:rsidRPr="00F22BED" w:rsidRDefault="006769AD" w:rsidP="00104440">
            <w:pPr>
              <w:rPr>
                <w:rFonts w:eastAsiaTheme="minorEastAsia"/>
              </w:rPr>
            </w:pPr>
            <w:r w:rsidRPr="00F22BED">
              <w:t>(4.3.</w:t>
            </w:r>
            <w:r w:rsidR="003078B7" w:rsidRPr="00F22BED">
              <w:t>3</w:t>
            </w:r>
            <w:r w:rsidR="0088233C">
              <w:t>5</w:t>
            </w:r>
            <w:r w:rsidRPr="00F22BED">
              <w:t>)</w:t>
            </w:r>
          </w:p>
        </w:tc>
      </w:tr>
    </w:tbl>
    <w:p w14:paraId="7BAB1C31" w14:textId="0523D61B" w:rsidR="00491014" w:rsidRDefault="00491014" w:rsidP="00104440">
      <w:pPr>
        <w:rPr>
          <w:szCs w:val="24"/>
        </w:rPr>
      </w:pPr>
      <w:r>
        <w:t xml:space="preserve">Where </w:t>
      </w: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Ierr</m:t>
            </m:r>
          </m:sub>
        </m:sSub>
      </m:oMath>
      <w:r>
        <w:rPr>
          <w:szCs w:val="24"/>
        </w:rPr>
        <w:t xml:space="preserve"> is the integral of the position </w:t>
      </w:r>
      <w:proofErr w:type="gramStart"/>
      <w:r>
        <w:rPr>
          <w:szCs w:val="24"/>
        </w:rPr>
        <w:t>error.</w:t>
      </w:r>
      <w:proofErr w:type="gramEnd"/>
      <w:r>
        <w:rPr>
          <w:szCs w:val="24"/>
        </w:rPr>
        <w:t xml:space="preserve"> The Position control law can be defined as:</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491014" w:rsidRPr="00F22BED" w14:paraId="2497A920" w14:textId="77777777" w:rsidTr="00491014">
        <w:tc>
          <w:tcPr>
            <w:tcW w:w="8358" w:type="dxa"/>
            <w:vAlign w:val="center"/>
          </w:tcPr>
          <w:p w14:paraId="177C8A9B" w14:textId="77777777" w:rsidR="00491014" w:rsidRPr="00F22BED" w:rsidRDefault="00F51420" w:rsidP="00251A3C">
            <w:pPr>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ctrl</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Px</m:t>
                    </m:r>
                  </m:sub>
                </m:sSub>
                <m:sSub>
                  <m:sSubPr>
                    <m:ctrlPr>
                      <w:rPr>
                        <w:rFonts w:ascii="Cambria Math" w:hAnsi="Cambria Math"/>
                      </w:rPr>
                    </m:ctrlPr>
                  </m:sSubPr>
                  <m:e>
                    <m:r>
                      <w:rPr>
                        <w:rFonts w:ascii="Cambria Math" w:hAnsi="Cambria Math"/>
                      </w:rPr>
                      <m:t>x</m:t>
                    </m:r>
                  </m:e>
                  <m:sub>
                    <m:r>
                      <w:rPr>
                        <w:rFonts w:ascii="Cambria Math" w:hAnsi="Cambria Math"/>
                      </w:rPr>
                      <m:t>err</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Ix</m:t>
                    </m:r>
                  </m:sub>
                </m:sSub>
                <m:sSub>
                  <m:sSubPr>
                    <m:ctrlPr>
                      <w:rPr>
                        <w:rFonts w:ascii="Cambria Math" w:hAnsi="Cambria Math"/>
                      </w:rPr>
                    </m:ctrlPr>
                  </m:sSubPr>
                  <m:e>
                    <m:r>
                      <w:rPr>
                        <w:rFonts w:ascii="Cambria Math" w:hAnsi="Cambria Math"/>
                      </w:rPr>
                      <m:t>x</m:t>
                    </m:r>
                  </m:e>
                  <m:sub>
                    <m:r>
                      <w:rPr>
                        <w:rFonts w:ascii="Cambria Math" w:hAnsi="Cambria Math"/>
                      </w:rPr>
                      <m:t>ierr</m:t>
                    </m:r>
                  </m:sub>
                </m:sSub>
              </m:oMath>
            </m:oMathPara>
          </w:p>
        </w:tc>
        <w:tc>
          <w:tcPr>
            <w:tcW w:w="976" w:type="dxa"/>
            <w:vAlign w:val="center"/>
          </w:tcPr>
          <w:p w14:paraId="1FDE0CA4" w14:textId="16C26B49" w:rsidR="00491014" w:rsidRPr="00F22BED" w:rsidRDefault="00491014" w:rsidP="00251A3C">
            <w:pPr>
              <w:rPr>
                <w:rFonts w:eastAsiaTheme="minorEastAsia"/>
              </w:rPr>
            </w:pPr>
            <w:r w:rsidRPr="00F22BED">
              <w:t xml:space="preserve">       (4.3.</w:t>
            </w:r>
            <w:r w:rsidR="0088233C">
              <w:t>36</w:t>
            </w:r>
            <w:r w:rsidRPr="00F22BED">
              <w:t>)</w:t>
            </w:r>
          </w:p>
        </w:tc>
      </w:tr>
    </w:tbl>
    <w:p w14:paraId="7D61A1E6" w14:textId="650E91EE" w:rsidR="00243174" w:rsidRPr="00F22BED" w:rsidRDefault="00491014" w:rsidP="00104440">
      <w:r w:rsidRPr="00F22BED">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Px</m:t>
            </m:r>
          </m:sub>
        </m:sSub>
      </m:oMath>
      <w:r w:rsidRPr="00F22BED">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Ix</m:t>
            </m:r>
          </m:sub>
        </m:sSub>
      </m:oMath>
      <w:r w:rsidRPr="00F22BED">
        <w:t xml:space="preserve"> are proportional and integral gains respectively.</w:t>
      </w:r>
      <w:r>
        <w:t xml:space="preserve"> </w:t>
      </w:r>
      <w:r w:rsidR="00E24D2E" w:rsidRPr="00F22BED">
        <w:t>The equation (4.</w:t>
      </w:r>
      <w:r w:rsidR="005E64A0" w:rsidRPr="00F22BED">
        <w:t>3</w:t>
      </w:r>
      <w:r w:rsidR="00E24D2E" w:rsidRPr="00F22BED">
        <w:t>.</w:t>
      </w:r>
      <w:r w:rsidR="008267FD" w:rsidRPr="00F22BED">
        <w:t>3</w:t>
      </w:r>
      <w:r w:rsidR="00F43803">
        <w:t>5</w:t>
      </w:r>
      <w:r w:rsidR="00E24D2E" w:rsidRPr="00F22BED">
        <w:t>) is already in controller canonical form</w:t>
      </w:r>
      <w:r w:rsidR="00111FBF" w:rsidRPr="00F22BED">
        <w:t>. Thus,</w:t>
      </w:r>
      <w:r w:rsidR="00E24D2E" w:rsidRPr="00F22BED">
        <w:t xml:space="preserve"> we do not need to perform matrix transformation</w:t>
      </w:r>
      <w:r w:rsidR="00111FBF" w:rsidRPr="00F22BED">
        <w:t xml:space="preserve">. </w:t>
      </w:r>
      <w:r>
        <w:t>For the position control law defined in equation (4.</w:t>
      </w:r>
      <w:r w:rsidR="00F43803">
        <w:t>3</w:t>
      </w:r>
      <w:r>
        <w:t>.3</w:t>
      </w:r>
      <w:r w:rsidR="00F43803">
        <w:t>6</w:t>
      </w:r>
      <w:r>
        <w:t>),</w:t>
      </w:r>
      <w:r w:rsidR="006769AD" w:rsidRPr="00F22BED">
        <w:t xml:space="preserve"> </w:t>
      </w:r>
      <m:oMath>
        <m:sSub>
          <m:sSubPr>
            <m:ctrlPr>
              <w:rPr>
                <w:rFonts w:ascii="Cambria Math" w:hAnsi="Cambria Math"/>
                <w:i/>
              </w:rPr>
            </m:ctrlPr>
          </m:sSubPr>
          <m:e>
            <m:r>
              <w:rPr>
                <w:rFonts w:ascii="Cambria Math" w:hAnsi="Cambria Math"/>
              </w:rPr>
              <m:t>K</m:t>
            </m:r>
          </m:e>
          <m:sub>
            <m:r>
              <w:rPr>
                <w:rFonts w:ascii="Cambria Math" w:hAnsi="Cambria Math"/>
              </w:rPr>
              <m:t>px</m:t>
            </m:r>
          </m:sub>
        </m:sSub>
      </m:oMath>
      <w:r w:rsidR="006769AD" w:rsidRPr="00F22BED">
        <w:t xml:space="preserve"> </w:t>
      </w:r>
      <w:r>
        <w:t xml:space="preserve">and </w:t>
      </w:r>
      <m:oMath>
        <m:sSub>
          <m:sSubPr>
            <m:ctrlPr>
              <w:rPr>
                <w:rFonts w:ascii="Cambria Math" w:hAnsi="Cambria Math"/>
                <w:i/>
              </w:rPr>
            </m:ctrlPr>
          </m:sSubPr>
          <m:e>
            <m:r>
              <w:rPr>
                <w:rFonts w:ascii="Cambria Math" w:hAnsi="Cambria Math"/>
              </w:rPr>
              <m:t>K</m:t>
            </m:r>
          </m:e>
          <m:sub>
            <m:r>
              <w:rPr>
                <w:rFonts w:ascii="Cambria Math" w:hAnsi="Cambria Math"/>
              </w:rPr>
              <m:t>Ix</m:t>
            </m:r>
          </m:sub>
        </m:sSub>
      </m:oMath>
      <w:r>
        <w:t xml:space="preserve"> </w:t>
      </w:r>
      <w:r w:rsidR="006769AD" w:rsidRPr="00F22BED">
        <w:t>for a desired settling time and pe</w:t>
      </w:r>
      <w:r w:rsidR="00243174" w:rsidRPr="00F22BED">
        <w:t>rcentage</w:t>
      </w:r>
      <w:r w:rsidR="006769AD" w:rsidRPr="00F22BED">
        <w:t xml:space="preserve"> overshoot</w:t>
      </w:r>
      <w:r w:rsidR="005D3B19">
        <w:t xml:space="preserve"> can be derived using the </w:t>
      </w:r>
      <w:commentRangeStart w:id="111"/>
      <w:r w:rsidR="005D3B19">
        <w:t xml:space="preserve">Brass </w:t>
      </w:r>
      <w:proofErr w:type="spellStart"/>
      <w:r w:rsidR="005D3B19">
        <w:t>Gura</w:t>
      </w:r>
      <w:proofErr w:type="spellEnd"/>
      <w:r w:rsidR="005D3B19">
        <w:t xml:space="preserve"> </w:t>
      </w:r>
      <w:commentRangeEnd w:id="111"/>
      <w:r w:rsidR="00953958">
        <w:rPr>
          <w:rStyle w:val="CommentReference"/>
        </w:rPr>
        <w:commentReference w:id="111"/>
      </w:r>
      <w:r w:rsidR="005D3B19">
        <w:t>method</w:t>
      </w:r>
      <w:r w:rsidR="006769AD" w:rsidRPr="00F22BED">
        <w:t>.</w:t>
      </w:r>
      <w:r w:rsidR="00E24D2E" w:rsidRPr="00F22BED">
        <w:t xml:space="preserve"> The calculation for gains is described below</w:t>
      </w:r>
      <w:r w:rsidR="00111FBF" w:rsidRPr="00F22BED">
        <w:t>.</w:t>
      </w:r>
    </w:p>
    <w:p w14:paraId="1963DD55" w14:textId="32469888" w:rsidR="00243174" w:rsidRPr="00F22BED" w:rsidRDefault="00111FBF" w:rsidP="00104440">
      <w:r w:rsidRPr="00F22BED">
        <w:t>W</w:t>
      </w:r>
      <w:r w:rsidR="00243174" w:rsidRPr="00F22BED">
        <w:t>e assume a general second order system</w:t>
      </w:r>
      <w:r w:rsidR="00880E02">
        <w:t>:</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243174" w:rsidRPr="00F22BED" w14:paraId="1C0F826D" w14:textId="77777777" w:rsidTr="002024DD">
        <w:tc>
          <w:tcPr>
            <w:tcW w:w="8358" w:type="dxa"/>
            <w:vAlign w:val="center"/>
          </w:tcPr>
          <w:p w14:paraId="4047A97D" w14:textId="3D2E3B21" w:rsidR="00243174" w:rsidRPr="00F22BED" w:rsidRDefault="00F51420" w:rsidP="00104440">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Ierr</m:t>
                              </m:r>
                            </m:sub>
                          </m:sSub>
                        </m:e>
                      </m:mr>
                      <m:mr>
                        <m:e>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err</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sSubSup>
                            <m:sSubSupPr>
                              <m:ctrlPr>
                                <w:rPr>
                                  <w:rFonts w:ascii="Cambria Math" w:hAnsi="Cambria Math"/>
                                </w:rPr>
                              </m:ctrlPr>
                            </m:sSubSupPr>
                            <m:e>
                              <m:r>
                                <m:rPr>
                                  <m:sty m:val="p"/>
                                </m:rPr>
                                <w:rPr>
                                  <w:rFonts w:ascii="Cambria Math" w:hAnsi="Cambria Math"/>
                                </w:rPr>
                                <m:t>-</m:t>
                              </m:r>
                              <m:r>
                                <w:rPr>
                                  <w:rFonts w:ascii="Cambria Math" w:hAnsi="Cambria Math"/>
                                </w:rPr>
                                <m:t>ω</m:t>
                              </m:r>
                            </m:e>
                            <m:sub>
                              <m:r>
                                <w:rPr>
                                  <w:rFonts w:ascii="Cambria Math" w:hAnsi="Cambria Math"/>
                                </w:rPr>
                                <m:t>n</m:t>
                              </m:r>
                              <m:r>
                                <m:rPr>
                                  <m:sty m:val="p"/>
                                </m:rPr>
                                <w:rPr>
                                  <w:rFonts w:ascii="Cambria Math" w:hAnsi="Cambria Math"/>
                                </w:rPr>
                                <m:t>,</m:t>
                              </m:r>
                              <m:r>
                                <w:rPr>
                                  <w:rFonts w:ascii="Cambria Math" w:hAnsi="Cambria Math"/>
                                </w:rPr>
                                <m:t>x</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w:rPr>
                                  <w:rFonts w:ascii="Cambria Math" w:hAnsi="Cambria Math"/>
                                </w:rPr>
                                <m:t>ζ</m:t>
                              </m:r>
                            </m:e>
                            <m:sub>
                              <m:r>
                                <w:rPr>
                                  <w:rFonts w:ascii="Cambria Math" w:hAnsi="Cambria Math"/>
                                </w:rPr>
                                <m:t>x</m:t>
                              </m:r>
                            </m:sub>
                          </m:sSub>
                          <m:sSub>
                            <m:sSubPr>
                              <m:ctrlPr>
                                <w:rPr>
                                  <w:rFonts w:ascii="Cambria Math" w:hAnsi="Cambria Math"/>
                                </w:rPr>
                              </m:ctrlPr>
                            </m:sSubPr>
                            <m:e>
                              <m:r>
                                <w:rPr>
                                  <w:rFonts w:ascii="Cambria Math" w:hAnsi="Cambria Math"/>
                                </w:rPr>
                                <m:t>ω</m:t>
                              </m:r>
                            </m:e>
                            <m:sub>
                              <m:r>
                                <w:rPr>
                                  <w:rFonts w:ascii="Cambria Math" w:hAnsi="Cambria Math"/>
                                </w:rPr>
                                <m:t>n</m:t>
                              </m:r>
                              <m:r>
                                <m:rPr>
                                  <m:sty m:val="p"/>
                                </m:rPr>
                                <w:rPr>
                                  <w:rFonts w:ascii="Cambria Math" w:hAnsi="Cambria Math"/>
                                </w:rPr>
                                <m:t>,</m:t>
                              </m:r>
                              <m:r>
                                <w:rPr>
                                  <w:rFonts w:ascii="Cambria Math" w:hAnsi="Cambria Math"/>
                                </w:rPr>
                                <m:t>x</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Ierr</m:t>
                              </m:r>
                            </m:sub>
                          </m:sSub>
                        </m:e>
                      </m:mr>
                      <m:mr>
                        <m:e>
                          <m:sSub>
                            <m:sSubPr>
                              <m:ctrlPr>
                                <w:rPr>
                                  <w:rFonts w:ascii="Cambria Math" w:hAnsi="Cambria Math"/>
                                </w:rPr>
                              </m:ctrlPr>
                            </m:sSubPr>
                            <m:e>
                              <m:r>
                                <w:rPr>
                                  <w:rFonts w:ascii="Cambria Math" w:hAnsi="Cambria Math"/>
                                </w:rPr>
                                <m:t>x</m:t>
                              </m:r>
                            </m:e>
                            <m:sub>
                              <m:r>
                                <w:rPr>
                                  <w:rFonts w:ascii="Cambria Math" w:hAnsi="Cambria Math"/>
                                </w:rPr>
                                <m:t>err</m:t>
                              </m:r>
                            </m:sub>
                          </m:sSub>
                        </m:e>
                      </m:mr>
                    </m:m>
                  </m:e>
                </m:d>
              </m:oMath>
            </m:oMathPara>
          </w:p>
        </w:tc>
        <w:tc>
          <w:tcPr>
            <w:tcW w:w="895" w:type="dxa"/>
            <w:vAlign w:val="center"/>
          </w:tcPr>
          <w:p w14:paraId="183DF5E8" w14:textId="70E9354F" w:rsidR="00243174" w:rsidRPr="00F22BED" w:rsidRDefault="00243174" w:rsidP="00104440">
            <w:pPr>
              <w:rPr>
                <w:rFonts w:eastAsiaTheme="minorEastAsia"/>
              </w:rPr>
            </w:pPr>
            <w:r w:rsidRPr="00F22BED">
              <w:t>(4.</w:t>
            </w:r>
            <w:r w:rsidR="005E64A0" w:rsidRPr="00F22BED">
              <w:t>3</w:t>
            </w:r>
            <w:r w:rsidRPr="00F22BED">
              <w:t>.</w:t>
            </w:r>
            <w:r w:rsidR="0088233C">
              <w:t>37</w:t>
            </w:r>
            <w:r w:rsidRPr="00F22BED">
              <w:t>)</w:t>
            </w:r>
          </w:p>
        </w:tc>
      </w:tr>
    </w:tbl>
    <w:p w14:paraId="3ACC077A" w14:textId="4DC92075" w:rsidR="00243174" w:rsidRPr="00F22BED" w:rsidRDefault="00D660E1" w:rsidP="00104440">
      <w:r w:rsidRPr="00F22BED">
        <w:t>Now for a desired</w:t>
      </w:r>
      <w:r w:rsidR="000F30D8" w:rsidRPr="00F22BED">
        <w:t xml:space="preserve"> percent overshoot  </w:t>
      </w:r>
      <m:oMath>
        <m:sSub>
          <m:sSubPr>
            <m:ctrlPr>
              <w:rPr>
                <w:rFonts w:ascii="Cambria Math" w:hAnsi="Cambria Math"/>
                <w:i/>
              </w:rPr>
            </m:ctrlPr>
          </m:sSubPr>
          <m:e>
            <m:r>
              <w:rPr>
                <w:rFonts w:ascii="Cambria Math" w:hAnsi="Cambria Math"/>
              </w:rPr>
              <m:t>O</m:t>
            </m:r>
          </m:e>
          <m:sub>
            <m:r>
              <w:rPr>
                <w:rFonts w:ascii="Cambria Math" w:hAnsi="Cambria Math"/>
              </w:rPr>
              <m:t>s</m:t>
            </m:r>
          </m:sub>
        </m:sSub>
      </m:oMath>
      <w:r w:rsidR="000F30D8" w:rsidRPr="00F22BED">
        <w:t xml:space="preserve"> we have</w:t>
      </w:r>
      <w:r w:rsidR="00880E02">
        <w:t>:</w:t>
      </w:r>
      <w:r w:rsidR="000F30D8" w:rsidRPr="00F22BED">
        <w:t xml:space="preserve"> </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0F30D8" w:rsidRPr="00F22BED" w14:paraId="7DB83A6F" w14:textId="77777777" w:rsidTr="00491014">
        <w:tc>
          <w:tcPr>
            <w:tcW w:w="8358" w:type="dxa"/>
            <w:vAlign w:val="center"/>
          </w:tcPr>
          <w:p w14:paraId="2D3CD2B5" w14:textId="77A221AE" w:rsidR="000F30D8" w:rsidRPr="00F22BED" w:rsidRDefault="00F51420" w:rsidP="00104440">
            <w:pPr>
              <w:rPr>
                <w:rFonts w:eastAsiaTheme="minorEastAsia"/>
              </w:rPr>
            </w:pPr>
            <m:oMathPara>
              <m:oMath>
                <m:sSub>
                  <m:sSubPr>
                    <m:ctrlPr>
                      <w:rPr>
                        <w:rFonts w:ascii="Cambria Math" w:hAnsi="Cambria Math"/>
                      </w:rPr>
                    </m:ctrlPr>
                  </m:sSubPr>
                  <m:e>
                    <m:r>
                      <w:rPr>
                        <w:rFonts w:ascii="Cambria Math" w:hAnsi="Cambria Math"/>
                      </w:rPr>
                      <m:t>ζ</m:t>
                    </m:r>
                  </m:e>
                  <m:sub>
                    <m:r>
                      <w:rPr>
                        <w:rFonts w:ascii="Cambria Math" w:hAnsi="Cambria Math"/>
                      </w:rPr>
                      <m:t>n</m:t>
                    </m:r>
                    <m:r>
                      <m:rPr>
                        <m:sty m:val="p"/>
                      </m:rPr>
                      <w:rPr>
                        <w:rFonts w:ascii="Cambria Math" w:hAnsi="Cambria Math"/>
                      </w:rPr>
                      <m:t>,</m:t>
                    </m:r>
                    <m:r>
                      <w:rPr>
                        <w:rFonts w:ascii="Cambria Math" w:hAnsi="Cambria Math"/>
                      </w:rPr>
                      <m:t>x</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O</m:t>
                                </m:r>
                              </m:e>
                              <m:sub>
                                <m:r>
                                  <w:rPr>
                                    <w:rFonts w:ascii="Cambria Math" w:hAnsi="Cambria Math"/>
                                  </w:rPr>
                                  <m:t>s</m:t>
                                </m:r>
                                <m:r>
                                  <m:rPr>
                                    <m:sty m:val="p"/>
                                  </m:rPr>
                                  <w:rPr>
                                    <w:rFonts w:ascii="Cambria Math" w:hAnsi="Cambria Math"/>
                                  </w:rPr>
                                  <m:t>,</m:t>
                                </m:r>
                                <m:r>
                                  <w:rPr>
                                    <w:rFonts w:ascii="Cambria Math" w:hAnsi="Cambria Math"/>
                                  </w:rPr>
                                  <m:t>x</m:t>
                                </m:r>
                              </m:sub>
                            </m:sSub>
                          </m:e>
                        </m:func>
                      </m:e>
                    </m:d>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O</m:t>
                            </m:r>
                          </m:e>
                          <m:sub>
                            <m:r>
                              <w:rPr>
                                <w:rFonts w:ascii="Cambria Math" w:hAnsi="Cambria Math"/>
                              </w:rPr>
                              <m:t>s</m:t>
                            </m:r>
                            <m:r>
                              <m:rPr>
                                <m:sty m:val="p"/>
                              </m:rPr>
                              <w:rPr>
                                <w:rFonts w:ascii="Cambria Math" w:hAnsi="Cambria Math"/>
                              </w:rPr>
                              <m:t>,</m:t>
                            </m:r>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ζ</m:t>
                            </m:r>
                          </m:e>
                          <m:sub>
                            <m:r>
                              <w:rPr>
                                <w:rFonts w:ascii="Cambria Math" w:hAnsi="Cambria Math"/>
                              </w:rPr>
                              <m:t>x</m:t>
                            </m:r>
                          </m:sub>
                          <m:sup>
                            <m:r>
                              <m:rPr>
                                <m:sty m:val="p"/>
                              </m:rPr>
                              <w:rPr>
                                <w:rFonts w:ascii="Cambria Math" w:hAnsi="Cambria Math"/>
                              </w:rPr>
                              <m:t>2</m:t>
                            </m:r>
                          </m:sup>
                        </m:sSubSup>
                      </m:e>
                    </m:rad>
                  </m:den>
                </m:f>
              </m:oMath>
            </m:oMathPara>
          </w:p>
        </w:tc>
        <w:tc>
          <w:tcPr>
            <w:tcW w:w="976" w:type="dxa"/>
            <w:vAlign w:val="center"/>
          </w:tcPr>
          <w:p w14:paraId="116C2AF2" w14:textId="16866DF5" w:rsidR="000F30D8" w:rsidRPr="00F22BED" w:rsidRDefault="000F30D8" w:rsidP="00104440">
            <w:pPr>
              <w:rPr>
                <w:rFonts w:eastAsiaTheme="minorEastAsia"/>
              </w:rPr>
            </w:pPr>
            <w:r w:rsidRPr="00F22BED">
              <w:t>(4.</w:t>
            </w:r>
            <w:r w:rsidR="005E64A0" w:rsidRPr="00F22BED">
              <w:t>3</w:t>
            </w:r>
            <w:r w:rsidRPr="00F22BED">
              <w:t>.</w:t>
            </w:r>
            <w:r w:rsidR="0088233C">
              <w:t>38</w:t>
            </w:r>
            <w:r w:rsidRPr="00F22BED">
              <w:t>)</w:t>
            </w:r>
          </w:p>
        </w:tc>
      </w:tr>
    </w:tbl>
    <w:p w14:paraId="470D5C01" w14:textId="7B014813" w:rsidR="006A2D2D" w:rsidRPr="00F22BED" w:rsidRDefault="00491014" w:rsidP="00104440">
      <w:r w:rsidRPr="00F22BED">
        <w:t>Furthermore, for</w:t>
      </w:r>
      <w:r>
        <w:t xml:space="preserve"> a 2% error tolerance</w:t>
      </w:r>
      <w:r w:rsidR="005D3B19">
        <w:t xml:space="preserve">, the </w:t>
      </w:r>
      <w:r w:rsidRPr="00F22BED">
        <w:t xml:space="preserve">settling time </w:t>
      </w:r>
      <m:oMath>
        <m:sSub>
          <m:sSubPr>
            <m:ctrlPr>
              <w:rPr>
                <w:rFonts w:ascii="Cambria Math" w:hAnsi="Cambria Math"/>
                <w:i/>
              </w:rPr>
            </m:ctrlPr>
          </m:sSubPr>
          <m:e>
            <m:r>
              <w:rPr>
                <w:rFonts w:ascii="Cambria Math" w:hAnsi="Cambria Math"/>
              </w:rPr>
              <m:t>T</m:t>
            </m:r>
          </m:e>
          <m:sub>
            <m:r>
              <w:rPr>
                <w:rFonts w:ascii="Cambria Math" w:hAnsi="Cambria Math"/>
              </w:rPr>
              <m:t>s,x</m:t>
            </m:r>
          </m:sub>
        </m:sSub>
      </m:oMath>
      <w:r w:rsidRPr="00F22BED">
        <w:t xml:space="preserve"> we have</w:t>
      </w:r>
      <w:r w:rsidR="00DB416B">
        <w:t>:</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6A2D2D" w:rsidRPr="00F22BED" w14:paraId="050B5EB1" w14:textId="77777777" w:rsidTr="008947E6">
        <w:tc>
          <w:tcPr>
            <w:tcW w:w="8358" w:type="dxa"/>
            <w:vAlign w:val="center"/>
          </w:tcPr>
          <w:p w14:paraId="104A42EE" w14:textId="685443C9" w:rsidR="006A2D2D" w:rsidRPr="00F22BED" w:rsidRDefault="00F51420" w:rsidP="00104440">
            <w:pPr>
              <w:rPr>
                <w:rFonts w:eastAsiaTheme="minorEastAsia"/>
              </w:rPr>
            </w:pPr>
            <m:oMathPara>
              <m:oMath>
                <m:sSub>
                  <m:sSubPr>
                    <m:ctrlPr>
                      <w:rPr>
                        <w:rFonts w:ascii="Cambria Math" w:hAnsi="Cambria Math"/>
                      </w:rPr>
                    </m:ctrlPr>
                  </m:sSubPr>
                  <m:e>
                    <m:r>
                      <w:rPr>
                        <w:rFonts w:ascii="Cambria Math" w:hAnsi="Cambria Math"/>
                      </w:rPr>
                      <m:t>ω</m:t>
                    </m:r>
                  </m:e>
                  <m:sub>
                    <m:r>
                      <w:rPr>
                        <w:rFonts w:ascii="Cambria Math" w:hAnsi="Cambria Math"/>
                      </w:rPr>
                      <m:t>n</m:t>
                    </m:r>
                    <m:r>
                      <m:rPr>
                        <m:sty m:val="p"/>
                      </m:rPr>
                      <w:rPr>
                        <w:rFonts w:ascii="Cambria Math" w:hAnsi="Cambria Math"/>
                      </w:rPr>
                      <m:t>,</m:t>
                    </m:r>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sSub>
                      <m:sSubPr>
                        <m:ctrlPr>
                          <w:rPr>
                            <w:rFonts w:ascii="Cambria Math" w:hAnsi="Cambria Math"/>
                          </w:rPr>
                        </m:ctrlPr>
                      </m:sSubPr>
                      <m:e>
                        <m:r>
                          <w:rPr>
                            <w:rFonts w:ascii="Cambria Math" w:hAnsi="Cambria Math"/>
                          </w:rPr>
                          <m:t>T</m:t>
                        </m:r>
                      </m:e>
                      <m:sub>
                        <m:r>
                          <w:rPr>
                            <w:rFonts w:ascii="Cambria Math" w:hAnsi="Cambria Math"/>
                          </w:rPr>
                          <m:t>s</m:t>
                        </m:r>
                        <m:r>
                          <m:rPr>
                            <m:sty m:val="p"/>
                          </m:rPr>
                          <w:rPr>
                            <w:rFonts w:ascii="Cambria Math" w:hAnsi="Cambria Math"/>
                          </w:rPr>
                          <m:t>,</m:t>
                        </m:r>
                        <m:r>
                          <w:rPr>
                            <w:rFonts w:ascii="Cambria Math" w:hAnsi="Cambria Math"/>
                          </w:rPr>
                          <m:t>x</m:t>
                        </m:r>
                      </m:sub>
                    </m:sSub>
                    <m:sSub>
                      <m:sSubPr>
                        <m:ctrlPr>
                          <w:rPr>
                            <w:rFonts w:ascii="Cambria Math" w:hAnsi="Cambria Math"/>
                          </w:rPr>
                        </m:ctrlPr>
                      </m:sSubPr>
                      <m:e>
                        <m:r>
                          <w:rPr>
                            <w:rFonts w:ascii="Cambria Math" w:hAnsi="Cambria Math"/>
                          </w:rPr>
                          <m:t>ζ</m:t>
                        </m:r>
                      </m:e>
                      <m:sub>
                        <m:r>
                          <w:rPr>
                            <w:rFonts w:ascii="Cambria Math" w:hAnsi="Cambria Math"/>
                          </w:rPr>
                          <m:t>x</m:t>
                        </m:r>
                      </m:sub>
                    </m:sSub>
                  </m:den>
                </m:f>
              </m:oMath>
            </m:oMathPara>
          </w:p>
        </w:tc>
        <w:tc>
          <w:tcPr>
            <w:tcW w:w="895" w:type="dxa"/>
            <w:vAlign w:val="center"/>
          </w:tcPr>
          <w:p w14:paraId="0BF65AF0" w14:textId="48F0C716" w:rsidR="006A2D2D" w:rsidRPr="00F22BED" w:rsidRDefault="006A2D2D" w:rsidP="00104440">
            <w:pPr>
              <w:rPr>
                <w:rFonts w:eastAsiaTheme="minorEastAsia"/>
              </w:rPr>
            </w:pPr>
            <w:r w:rsidRPr="00F22BED">
              <w:t>(4.</w:t>
            </w:r>
            <w:r w:rsidR="005E64A0" w:rsidRPr="00F22BED">
              <w:t>3</w:t>
            </w:r>
            <w:r w:rsidRPr="00F22BED">
              <w:t>.</w:t>
            </w:r>
            <w:r w:rsidR="0088233C">
              <w:t>39</w:t>
            </w:r>
            <w:r w:rsidRPr="00F22BED">
              <w:t>)</w:t>
            </w:r>
          </w:p>
        </w:tc>
      </w:tr>
    </w:tbl>
    <w:p w14:paraId="5C30BC2B" w14:textId="7B370153" w:rsidR="006A2D2D" w:rsidRPr="00F22BED" w:rsidRDefault="004F6B6E" w:rsidP="00104440">
      <w:r w:rsidRPr="00F22BED">
        <w:t xml:space="preserve">The gains can then </w:t>
      </w:r>
      <w:r w:rsidR="00593541" w:rsidRPr="00F22BED">
        <w:t xml:space="preserve">s </w:t>
      </w:r>
      <w:r w:rsidRPr="00F22BED">
        <w:t xml:space="preserve">be calculated </w:t>
      </w:r>
      <w:r w:rsidR="00593541" w:rsidRPr="00F22BED">
        <w:t>as</w:t>
      </w:r>
      <w:r w:rsidR="00DB416B">
        <w:t>:</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593541" w:rsidRPr="00F22BED" w14:paraId="0A79AFA9" w14:textId="77777777" w:rsidTr="008947E6">
        <w:tc>
          <w:tcPr>
            <w:tcW w:w="8358" w:type="dxa"/>
            <w:vAlign w:val="center"/>
          </w:tcPr>
          <w:p w14:paraId="060A4313" w14:textId="7C2B57A3" w:rsidR="00593541" w:rsidRPr="00F22BED" w:rsidRDefault="00F51420" w:rsidP="00104440">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Px</m:t>
                    </m:r>
                  </m:sub>
                </m:sSub>
                <m:r>
                  <m:rPr>
                    <m:sty m:val="p"/>
                  </m:rPr>
                  <w:rPr>
                    <w:rFonts w:ascii="Cambria Math" w:eastAsiaTheme="minorEastAsia" w:hAnsi="Cambria Math"/>
                  </w:rPr>
                  <m:t>=2</m:t>
                </m:r>
                <m:sSub>
                  <m:sSubPr>
                    <m:ctrlPr>
                      <w:rPr>
                        <w:rFonts w:ascii="Cambria Math" w:eastAsiaTheme="minorEastAsia" w:hAnsi="Cambria Math"/>
                      </w:rPr>
                    </m:ctrlPr>
                  </m:sSubPr>
                  <m:e>
                    <m:r>
                      <w:rPr>
                        <w:rFonts w:ascii="Cambria Math" w:eastAsiaTheme="minorEastAsia" w:hAnsi="Cambria Math"/>
                      </w:rPr>
                      <m:t>ζ</m:t>
                    </m:r>
                  </m:e>
                  <m:sub>
                    <m:r>
                      <w:rPr>
                        <w:rFonts w:ascii="Cambria Math" w:eastAsiaTheme="minorEastAsia" w:hAnsi="Cambria Math"/>
                      </w:rPr>
                      <m:t>x</m:t>
                    </m:r>
                  </m:sub>
                </m:sSub>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Ix</m:t>
                    </m:r>
                  </m:sub>
                </m:sSub>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ω</m:t>
                    </m:r>
                  </m:e>
                  <m:sub>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x</m:t>
                    </m:r>
                  </m:sub>
                  <m:sup>
                    <m:r>
                      <m:rPr>
                        <m:sty m:val="p"/>
                      </m:rPr>
                      <w:rPr>
                        <w:rFonts w:ascii="Cambria Math" w:eastAsiaTheme="minorEastAsia" w:hAnsi="Cambria Math"/>
                      </w:rPr>
                      <m:t>2</m:t>
                    </m:r>
                  </m:sup>
                </m:sSubSup>
              </m:oMath>
            </m:oMathPara>
          </w:p>
        </w:tc>
        <w:tc>
          <w:tcPr>
            <w:tcW w:w="895" w:type="dxa"/>
            <w:vAlign w:val="center"/>
          </w:tcPr>
          <w:p w14:paraId="52BBD225" w14:textId="56430FC4" w:rsidR="00593541" w:rsidRPr="00F22BED" w:rsidRDefault="00F53194" w:rsidP="00104440">
            <w:pPr>
              <w:rPr>
                <w:rFonts w:eastAsiaTheme="minorEastAsia"/>
              </w:rPr>
            </w:pPr>
            <w:r w:rsidRPr="00F22BED">
              <w:t xml:space="preserve">  </w:t>
            </w:r>
            <w:r w:rsidR="00593541" w:rsidRPr="00F22BED">
              <w:t>(4.</w:t>
            </w:r>
            <w:r w:rsidR="005E64A0" w:rsidRPr="00F22BED">
              <w:t>3</w:t>
            </w:r>
            <w:r w:rsidR="00593541" w:rsidRPr="00F22BED">
              <w:t>.</w:t>
            </w:r>
            <w:r w:rsidR="00B42C7D" w:rsidRPr="00F22BED">
              <w:t>4</w:t>
            </w:r>
            <w:r w:rsidR="0088233C">
              <w:t>0</w:t>
            </w:r>
            <w:r w:rsidR="00593541" w:rsidRPr="00F22BED">
              <w:t>)</w:t>
            </w:r>
          </w:p>
        </w:tc>
      </w:tr>
    </w:tbl>
    <w:p w14:paraId="2C78D800" w14:textId="4F89B18D" w:rsidR="008947E6" w:rsidRPr="00F22BED" w:rsidRDefault="008947E6" w:rsidP="00104440">
      <w:bookmarkStart w:id="112" w:name="_Toc96979830"/>
      <w:bookmarkStart w:id="113" w:name="_Toc96984325"/>
      <w:r w:rsidRPr="00F22BED">
        <w:t>The procedure to calculate gains for inner velocity loop is</w:t>
      </w:r>
      <w:r w:rsidR="00491014">
        <w:t xml:space="preserve"> </w:t>
      </w:r>
      <w:proofErr w:type="gramStart"/>
      <w:r w:rsidR="00491014">
        <w:t>similar to</w:t>
      </w:r>
      <w:proofErr w:type="gramEnd"/>
      <w:r w:rsidR="00491014">
        <w:t xml:space="preserve"> the </w:t>
      </w:r>
      <w:r w:rsidR="001E1C4B" w:rsidRPr="00F22BED">
        <w:t xml:space="preserve">one we have discussed for position loop. </w:t>
      </w:r>
      <w:r w:rsidR="00AB42C2" w:rsidRPr="00F22BED">
        <w:t>The velocity error can be de</w:t>
      </w:r>
      <w:r w:rsidR="00491014">
        <w:t>fined</w:t>
      </w:r>
      <w:r w:rsidR="00AB42C2" w:rsidRPr="00F22BED">
        <w:t xml:space="preserve"> as</w:t>
      </w:r>
      <w:bookmarkEnd w:id="112"/>
      <w:bookmarkEnd w:id="113"/>
      <w:r w:rsidR="00DB416B">
        <w:t>:</w:t>
      </w:r>
    </w:p>
    <w:tbl>
      <w:tblPr>
        <w:tblStyle w:val="TableGrid"/>
        <w:tblW w:w="0" w:type="auto"/>
        <w:tblInd w:w="10" w:type="dxa"/>
        <w:tblLook w:val="04A0" w:firstRow="1" w:lastRow="0" w:firstColumn="1" w:lastColumn="0" w:noHBand="0" w:noVBand="1"/>
      </w:tblPr>
      <w:tblGrid>
        <w:gridCol w:w="8361"/>
        <w:gridCol w:w="989"/>
      </w:tblGrid>
      <w:tr w:rsidR="00AB42C2" w:rsidRPr="00F22BED" w14:paraId="67892F93" w14:textId="77777777" w:rsidTr="00491014">
        <w:tc>
          <w:tcPr>
            <w:tcW w:w="8490" w:type="dxa"/>
          </w:tcPr>
          <w:p w14:paraId="7B281E3C" w14:textId="4A184B8E" w:rsidR="00AB42C2" w:rsidRPr="00F22BED" w:rsidRDefault="00F51420" w:rsidP="00104440">
            <w:pPr>
              <w:rPr>
                <w:rFonts w:eastAsiaTheme="minorHAnsi"/>
                <w:szCs w:val="24"/>
              </w:rPr>
            </w:pPr>
            <m:oMathPara>
              <m:oMath>
                <m:sSub>
                  <m:sSubPr>
                    <m:ctrlPr>
                      <w:rPr>
                        <w:rFonts w:ascii="Cambria Math" w:hAnsi="Cambria Math"/>
                        <w:szCs w:val="24"/>
                      </w:rPr>
                    </m:ctrlPr>
                  </m:sSubPr>
                  <m:e>
                    <m:r>
                      <w:rPr>
                        <w:rFonts w:ascii="Cambria Math" w:hAnsi="Cambria Math"/>
                        <w:szCs w:val="24"/>
                      </w:rPr>
                      <m:t>v</m:t>
                    </m:r>
                  </m:e>
                  <m:sub>
                    <m:r>
                      <w:rPr>
                        <w:rFonts w:ascii="Cambria Math" w:hAnsi="Cambria Math"/>
                        <w:szCs w:val="24"/>
                      </w:rPr>
                      <m:t>err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com</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sen</m:t>
                    </m:r>
                  </m:sub>
                </m:sSub>
              </m:oMath>
            </m:oMathPara>
          </w:p>
        </w:tc>
        <w:tc>
          <w:tcPr>
            <w:tcW w:w="993" w:type="dxa"/>
            <w:hideMark/>
          </w:tcPr>
          <w:p w14:paraId="4D1CDE4E" w14:textId="2CFC4381" w:rsidR="00AB42C2" w:rsidRPr="00F22BED" w:rsidRDefault="003078B7" w:rsidP="00104440">
            <w:pPr>
              <w:rPr>
                <w:rFonts w:eastAsiaTheme="minorEastAsia"/>
              </w:rPr>
            </w:pPr>
            <w:r w:rsidRPr="00F22BED">
              <w:t xml:space="preserve"> </w:t>
            </w:r>
            <w:r w:rsidR="00AB42C2" w:rsidRPr="00F22BED">
              <w:t>(4.</w:t>
            </w:r>
            <w:r w:rsidR="005E64A0" w:rsidRPr="00F22BED">
              <w:t>3</w:t>
            </w:r>
            <w:r w:rsidR="00AB42C2" w:rsidRPr="00F22BED">
              <w:t>.</w:t>
            </w:r>
            <w:r w:rsidR="00B42C7D" w:rsidRPr="00F22BED">
              <w:t>4</w:t>
            </w:r>
            <w:r w:rsidR="0088233C">
              <w:t>1</w:t>
            </w:r>
            <w:r w:rsidR="00AB42C2" w:rsidRPr="00F22BED">
              <w:t>)</w:t>
            </w:r>
          </w:p>
        </w:tc>
      </w:tr>
    </w:tbl>
    <w:p w14:paraId="2937D044" w14:textId="4B67C4E1" w:rsidR="001A42CD" w:rsidRPr="00F22BED" w:rsidRDefault="00266DA2" w:rsidP="00104440">
      <w:r>
        <w:t xml:space="preserve">Where, </w:t>
      </w:r>
      <m:oMath>
        <m:sSub>
          <m:sSubPr>
            <m:ctrlPr>
              <w:rPr>
                <w:rFonts w:ascii="Cambria Math" w:hAnsi="Cambria Math"/>
              </w:rPr>
            </m:ctrlPr>
          </m:sSubPr>
          <m:e>
            <m:r>
              <w:rPr>
                <w:rFonts w:ascii="Cambria Math" w:hAnsi="Cambria Math"/>
              </w:rPr>
              <m:t>v</m:t>
            </m:r>
          </m:e>
          <m:sub>
            <m:r>
              <w:rPr>
                <w:rFonts w:ascii="Cambria Math" w:hAnsi="Cambria Math"/>
              </w:rPr>
              <m:t>sen</m:t>
            </m:r>
          </m:sub>
        </m:sSub>
      </m:oMath>
      <w:r>
        <w:t xml:space="preserve"> is the sensed instantaneous velocity</w:t>
      </w:r>
      <w:r w:rsidR="006050E5">
        <w:t xml:space="preserve"> and the </w:t>
      </w:r>
      <m:oMath>
        <m:sSub>
          <m:sSubPr>
            <m:ctrlPr>
              <w:rPr>
                <w:rFonts w:ascii="Cambria Math" w:hAnsi="Cambria Math"/>
                <w:i/>
              </w:rPr>
            </m:ctrlPr>
          </m:sSubPr>
          <m:e>
            <m:r>
              <w:rPr>
                <w:rFonts w:ascii="Cambria Math" w:hAnsi="Cambria Math"/>
              </w:rPr>
              <m:t>v</m:t>
            </m:r>
          </m:e>
          <m:sub>
            <m:r>
              <w:rPr>
                <w:rFonts w:ascii="Cambria Math" w:hAnsi="Cambria Math"/>
              </w:rPr>
              <m:t>com</m:t>
            </m:r>
          </m:sub>
        </m:sSub>
      </m:oMath>
      <w:r w:rsidR="006050E5">
        <w:t xml:space="preserve"> is the sum of control velocity </w:t>
      </w:r>
      <m:oMath>
        <m:sSub>
          <m:sSubPr>
            <m:ctrlPr>
              <w:rPr>
                <w:rFonts w:ascii="Cambria Math" w:hAnsi="Cambria Math"/>
                <w:i/>
              </w:rPr>
            </m:ctrlPr>
          </m:sSubPr>
          <m:e>
            <m:r>
              <w:rPr>
                <w:rFonts w:ascii="Cambria Math" w:hAnsi="Cambria Math"/>
              </w:rPr>
              <m:t>v</m:t>
            </m:r>
          </m:e>
          <m:sub>
            <m:r>
              <w:rPr>
                <w:rFonts w:ascii="Cambria Math" w:hAnsi="Cambria Math"/>
              </w:rPr>
              <m:t>ctrl</m:t>
            </m:r>
          </m:sub>
        </m:sSub>
      </m:oMath>
      <w:r w:rsidR="006050E5">
        <w:t xml:space="preserve"> and nominal velocity </w:t>
      </w:r>
      <m:oMath>
        <m:sSub>
          <m:sSubPr>
            <m:ctrlPr>
              <w:rPr>
                <w:rFonts w:ascii="Cambria Math" w:hAnsi="Cambria Math"/>
                <w:i/>
              </w:rPr>
            </m:ctrlPr>
          </m:sSubPr>
          <m:e>
            <m:r>
              <w:rPr>
                <w:rFonts w:ascii="Cambria Math" w:hAnsi="Cambria Math"/>
              </w:rPr>
              <m:t>v</m:t>
            </m:r>
          </m:e>
          <m:sub>
            <m:r>
              <w:rPr>
                <w:rFonts w:ascii="Cambria Math" w:hAnsi="Cambria Math"/>
              </w:rPr>
              <m:t>nom</m:t>
            </m:r>
          </m:sub>
        </m:sSub>
      </m:oMath>
      <w:r w:rsidR="006050E5">
        <w:t xml:space="preserve"> genera</w:t>
      </w:r>
      <w:r w:rsidR="0047742E">
        <w:t>ted by the nominal controller</w:t>
      </w:r>
      <w:r w:rsidR="001A42CD" w:rsidRPr="00F22BED">
        <w:t xml:space="preserve">. </w:t>
      </w:r>
    </w:p>
    <w:p w14:paraId="5D3D8556" w14:textId="77777777" w:rsidR="001A42CD" w:rsidRPr="00F22BED" w:rsidRDefault="001A42CD" w:rsidP="00104440">
      <w:r w:rsidRPr="00F22BED">
        <w:t>Following the same procedure described above we have:</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0"/>
        <w:gridCol w:w="1113"/>
      </w:tblGrid>
      <w:tr w:rsidR="001A42CD" w:rsidRPr="00F22BED" w14:paraId="08522EF0" w14:textId="77777777" w:rsidTr="00491014">
        <w:tc>
          <w:tcPr>
            <w:tcW w:w="8403" w:type="dxa"/>
            <w:vAlign w:val="center"/>
          </w:tcPr>
          <w:p w14:paraId="1C311CC5" w14:textId="77777777" w:rsidR="001A42CD" w:rsidRPr="00F22BED" w:rsidRDefault="00F51420" w:rsidP="00104440">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Ierr</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w:rPr>
                                  <w:rFonts w:ascii="Cambria Math" w:hAnsi="Cambria Math"/>
                                </w:rPr>
                                <m:t>err</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Ierr</m:t>
                              </m:r>
                            </m:sub>
                          </m:sSub>
                        </m:e>
                      </m:mr>
                      <m:mr>
                        <m:e>
                          <m:sSub>
                            <m:sSubPr>
                              <m:ctrlPr>
                                <w:rPr>
                                  <w:rFonts w:ascii="Cambria Math" w:hAnsi="Cambria Math"/>
                                </w:rPr>
                              </m:ctrlPr>
                            </m:sSubPr>
                            <m:e>
                              <m:r>
                                <w:rPr>
                                  <w:rFonts w:ascii="Cambria Math" w:hAnsi="Cambria Math"/>
                                </w:rPr>
                                <m:t>v</m:t>
                              </m:r>
                            </m:e>
                            <m:sub>
                              <m:r>
                                <w:rPr>
                                  <w:rFonts w:ascii="Cambria Math" w:hAnsi="Cambria Math"/>
                                </w:rPr>
                                <m:t>err</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1</m:t>
                          </m:r>
                        </m:e>
                      </m:mr>
                    </m:m>
                  </m:e>
                </m:d>
                <m:sSub>
                  <m:sSubPr>
                    <m:ctrlPr>
                      <w:rPr>
                        <w:rFonts w:ascii="Cambria Math" w:hAnsi="Cambria Math"/>
                      </w:rPr>
                    </m:ctrlPr>
                  </m:sSubPr>
                  <m:e>
                    <m:r>
                      <w:rPr>
                        <w:rFonts w:ascii="Cambria Math" w:hAnsi="Cambria Math"/>
                      </w:rPr>
                      <m:t>a</m:t>
                    </m:r>
                  </m:e>
                  <m:sub>
                    <m:r>
                      <w:rPr>
                        <w:rFonts w:ascii="Cambria Math" w:hAnsi="Cambria Math"/>
                      </w:rPr>
                      <m:t>ctrl</m:t>
                    </m:r>
                  </m:sub>
                </m:sSub>
              </m:oMath>
            </m:oMathPara>
          </w:p>
        </w:tc>
        <w:tc>
          <w:tcPr>
            <w:tcW w:w="1118" w:type="dxa"/>
            <w:vAlign w:val="center"/>
          </w:tcPr>
          <w:p w14:paraId="232973F4" w14:textId="46AD5929" w:rsidR="001A42CD" w:rsidRPr="00F22BED" w:rsidRDefault="001A42CD" w:rsidP="00104440">
            <w:pPr>
              <w:rPr>
                <w:rFonts w:eastAsiaTheme="minorEastAsia"/>
              </w:rPr>
            </w:pPr>
            <w:r w:rsidRPr="00F22BED">
              <w:t>(4.</w:t>
            </w:r>
            <w:r w:rsidR="005E64A0" w:rsidRPr="00F22BED">
              <w:t>3</w:t>
            </w:r>
            <w:r w:rsidRPr="00F22BED">
              <w:t>.</w:t>
            </w:r>
            <w:r w:rsidR="00B42C7D" w:rsidRPr="00F22BED">
              <w:t>4</w:t>
            </w:r>
            <w:r w:rsidR="0088233C">
              <w:t>2</w:t>
            </w:r>
            <w:r w:rsidRPr="00F22BED">
              <w:t>)</w:t>
            </w:r>
          </w:p>
        </w:tc>
      </w:tr>
    </w:tbl>
    <w:p w14:paraId="53DF51C0" w14:textId="77777777" w:rsidR="001A42CD" w:rsidRPr="00F22BED" w:rsidRDefault="001A42CD" w:rsidP="00104440">
      <w:r w:rsidRPr="00F22BED">
        <w:t>The velocity loop PI control law can be written as:</w:t>
      </w:r>
    </w:p>
    <w:tbl>
      <w:tblPr>
        <w:tblStyle w:val="TableGrid"/>
        <w:tblW w:w="0" w:type="auto"/>
        <w:tblInd w:w="5" w:type="dxa"/>
        <w:tblLook w:val="04A0" w:firstRow="1" w:lastRow="0" w:firstColumn="1" w:lastColumn="0" w:noHBand="0" w:noVBand="1"/>
      </w:tblPr>
      <w:tblGrid>
        <w:gridCol w:w="8234"/>
        <w:gridCol w:w="1121"/>
      </w:tblGrid>
      <w:tr w:rsidR="001A42CD" w:rsidRPr="00F22BED" w14:paraId="10DA9693" w14:textId="77777777" w:rsidTr="00491014">
        <w:tc>
          <w:tcPr>
            <w:tcW w:w="8495" w:type="dxa"/>
          </w:tcPr>
          <w:p w14:paraId="3950252B" w14:textId="77777777" w:rsidR="001A42CD" w:rsidRPr="00F22BED" w:rsidRDefault="00F51420" w:rsidP="00104440">
            <w:pPr>
              <w:rPr>
                <w:rFonts w:eastAsiaTheme="minorEastAsia"/>
              </w:rPr>
            </w:pPr>
            <m:oMathPara>
              <m:oMath>
                <m:sSub>
                  <m:sSubPr>
                    <m:ctrlPr>
                      <w:rPr>
                        <w:rFonts w:ascii="Cambria Math" w:hAnsi="Cambria Math"/>
                      </w:rPr>
                    </m:ctrlPr>
                  </m:sSubPr>
                  <m:e>
                    <m:r>
                      <w:rPr>
                        <w:rFonts w:ascii="Cambria Math" w:hAnsi="Cambria Math"/>
                      </w:rPr>
                      <m:t>a</m:t>
                    </m:r>
                  </m:e>
                  <m:sub>
                    <m:r>
                      <w:rPr>
                        <w:rFonts w:ascii="Cambria Math" w:hAnsi="Cambria Math"/>
                      </w:rPr>
                      <m:t>ctrl</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Pv</m:t>
                    </m:r>
                  </m:sub>
                </m:sSub>
                <m:sSub>
                  <m:sSubPr>
                    <m:ctrlPr>
                      <w:rPr>
                        <w:rFonts w:ascii="Cambria Math" w:hAnsi="Cambria Math"/>
                      </w:rPr>
                    </m:ctrlPr>
                  </m:sSubPr>
                  <m:e>
                    <m:r>
                      <w:rPr>
                        <w:rFonts w:ascii="Cambria Math" w:hAnsi="Cambria Math"/>
                      </w:rPr>
                      <m:t>v</m:t>
                    </m:r>
                  </m:e>
                  <m:sub>
                    <m:r>
                      <w:rPr>
                        <w:rFonts w:ascii="Cambria Math" w:hAnsi="Cambria Math"/>
                      </w:rPr>
                      <m:t>err</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Iv</m:t>
                    </m:r>
                  </m:sub>
                </m:sSub>
                <m:sSub>
                  <m:sSubPr>
                    <m:ctrlPr>
                      <w:rPr>
                        <w:rFonts w:ascii="Cambria Math" w:hAnsi="Cambria Math"/>
                      </w:rPr>
                    </m:ctrlPr>
                  </m:sSubPr>
                  <m:e>
                    <m:r>
                      <w:rPr>
                        <w:rFonts w:ascii="Cambria Math" w:hAnsi="Cambria Math"/>
                      </w:rPr>
                      <m:t>v</m:t>
                    </m:r>
                  </m:e>
                  <m:sub>
                    <m:r>
                      <w:rPr>
                        <w:rFonts w:ascii="Cambria Math" w:hAnsi="Cambria Math"/>
                      </w:rPr>
                      <m:t>ierr</m:t>
                    </m:r>
                  </m:sub>
                </m:sSub>
              </m:oMath>
            </m:oMathPara>
          </w:p>
        </w:tc>
        <w:tc>
          <w:tcPr>
            <w:tcW w:w="1134" w:type="dxa"/>
          </w:tcPr>
          <w:p w14:paraId="52AEA41C" w14:textId="237BFA7F" w:rsidR="001A42CD" w:rsidRPr="00F22BED" w:rsidRDefault="003078B7" w:rsidP="00104440">
            <w:pPr>
              <w:rPr>
                <w:rFonts w:eastAsiaTheme="minorEastAsia"/>
              </w:rPr>
            </w:pPr>
            <w:r w:rsidRPr="00F22BED">
              <w:t xml:space="preserve">  </w:t>
            </w:r>
            <w:r w:rsidR="001A42CD" w:rsidRPr="00F22BED">
              <w:t>(4.</w:t>
            </w:r>
            <w:r w:rsidR="005E64A0" w:rsidRPr="00F22BED">
              <w:t>3</w:t>
            </w:r>
            <w:r w:rsidR="001A42CD" w:rsidRPr="00F22BED">
              <w:t>.</w:t>
            </w:r>
            <w:r w:rsidRPr="00F22BED">
              <w:t>4</w:t>
            </w:r>
            <w:r w:rsidR="0088233C">
              <w:t>3</w:t>
            </w:r>
            <w:r w:rsidR="001A42CD" w:rsidRPr="00F22BED">
              <w:t>)</w:t>
            </w:r>
          </w:p>
        </w:tc>
      </w:tr>
    </w:tbl>
    <w:p w14:paraId="5C851BE7" w14:textId="37C87A54" w:rsidR="00447869" w:rsidRPr="00F22BED" w:rsidRDefault="001A42CD" w:rsidP="00104440">
      <w:r w:rsidRPr="00F22BED">
        <w:t>where,</w:t>
      </w:r>
      <w:r w:rsidR="00266DA2">
        <w:t xml:space="preserve"> </w:t>
      </w:r>
      <m:oMath>
        <m:sSub>
          <m:sSubPr>
            <m:ctrlPr>
              <w:rPr>
                <w:rFonts w:ascii="Cambria Math" w:hAnsi="Cambria Math"/>
                <w:i/>
              </w:rPr>
            </m:ctrlPr>
          </m:sSubPr>
          <m:e>
            <m:r>
              <w:rPr>
                <w:rFonts w:ascii="Cambria Math" w:hAnsi="Cambria Math"/>
              </w:rPr>
              <m:t>a</m:t>
            </m:r>
          </m:e>
          <m:sub>
            <m:r>
              <w:rPr>
                <w:rFonts w:ascii="Cambria Math" w:hAnsi="Cambria Math"/>
              </w:rPr>
              <m:t>ctrl</m:t>
            </m:r>
          </m:sub>
        </m:sSub>
      </m:oMath>
      <w:r w:rsidR="00266DA2">
        <w:t xml:space="preserve"> is the acceleration control input. The acceleration control is required to be added to nominal input for error correction.</w:t>
      </w:r>
      <w:r w:rsidRPr="00F22BED">
        <w:t xml:space="preserve"> </w:t>
      </w:r>
      <m:oMath>
        <m:sSub>
          <m:sSubPr>
            <m:ctrlPr>
              <w:rPr>
                <w:rFonts w:ascii="Cambria Math" w:hAnsi="Cambria Math"/>
                <w:i/>
              </w:rPr>
            </m:ctrlPr>
          </m:sSubPr>
          <m:e>
            <m:r>
              <w:rPr>
                <w:rFonts w:ascii="Cambria Math" w:hAnsi="Cambria Math"/>
              </w:rPr>
              <m:t>K</m:t>
            </m:r>
          </m:e>
          <m:sub>
            <m:r>
              <w:rPr>
                <w:rFonts w:ascii="Cambria Math" w:hAnsi="Cambria Math"/>
              </w:rPr>
              <m:t>Pv</m:t>
            </m:r>
          </m:sub>
        </m:sSub>
      </m:oMath>
      <w:r w:rsidRPr="00F22BED">
        <w:t xml:space="preserve"> and </w:t>
      </w:r>
      <m:oMath>
        <m:sSub>
          <m:sSubPr>
            <m:ctrlPr>
              <w:rPr>
                <w:rFonts w:ascii="Cambria Math" w:hAnsi="Cambria Math"/>
                <w:i/>
              </w:rPr>
            </m:ctrlPr>
          </m:sSubPr>
          <m:e>
            <m:r>
              <w:rPr>
                <w:rFonts w:ascii="Cambria Math" w:hAnsi="Cambria Math"/>
              </w:rPr>
              <m:t>K</m:t>
            </m:r>
          </m:e>
          <m:sub>
            <m:r>
              <w:rPr>
                <w:rFonts w:ascii="Cambria Math" w:hAnsi="Cambria Math"/>
              </w:rPr>
              <m:t>Iv</m:t>
            </m:r>
          </m:sub>
        </m:sSub>
      </m:oMath>
      <w:r w:rsidRPr="00F22BED">
        <w:t xml:space="preserve"> are proportional and integral gains for velocity loop respectively. </w:t>
      </w:r>
      <w:r w:rsidR="006A6C13" w:rsidRPr="00F22BED">
        <w:t xml:space="preserve"> The gains </w:t>
      </w:r>
      <m:oMath>
        <m:sSub>
          <m:sSubPr>
            <m:ctrlPr>
              <w:rPr>
                <w:rFonts w:ascii="Cambria Math" w:hAnsi="Cambria Math"/>
                <w:i/>
              </w:rPr>
            </m:ctrlPr>
          </m:sSubPr>
          <m:e>
            <m:r>
              <w:rPr>
                <w:rFonts w:ascii="Cambria Math" w:hAnsi="Cambria Math"/>
              </w:rPr>
              <m:t>K</m:t>
            </m:r>
          </m:e>
          <m:sub>
            <m:r>
              <w:rPr>
                <w:rFonts w:ascii="Cambria Math" w:hAnsi="Cambria Math"/>
              </w:rPr>
              <m:t>Pv</m:t>
            </m:r>
          </m:sub>
        </m:sSub>
      </m:oMath>
      <w:r w:rsidR="006A6C13" w:rsidRPr="00F22BED">
        <w:t xml:space="preserve"> and </w:t>
      </w:r>
      <m:oMath>
        <m:sSub>
          <m:sSubPr>
            <m:ctrlPr>
              <w:rPr>
                <w:rFonts w:ascii="Cambria Math" w:hAnsi="Cambria Math"/>
                <w:i/>
              </w:rPr>
            </m:ctrlPr>
          </m:sSubPr>
          <m:e>
            <m:r>
              <w:rPr>
                <w:rFonts w:ascii="Cambria Math" w:hAnsi="Cambria Math"/>
              </w:rPr>
              <m:t>K</m:t>
            </m:r>
          </m:e>
          <m:sub>
            <m:r>
              <w:rPr>
                <w:rFonts w:ascii="Cambria Math" w:hAnsi="Cambria Math"/>
              </w:rPr>
              <m:t>iv</m:t>
            </m:r>
          </m:sub>
        </m:sSub>
      </m:oMath>
      <w:r w:rsidR="006A6C13" w:rsidRPr="00F22BED">
        <w:t xml:space="preserve"> can be calculated by similar analysis as described in (4.</w:t>
      </w:r>
      <w:r w:rsidR="00385B03" w:rsidRPr="00F22BED">
        <w:t>3</w:t>
      </w:r>
      <w:r w:rsidR="006A6C13" w:rsidRPr="00F22BED">
        <w:t>.</w:t>
      </w:r>
      <w:r w:rsidR="00F43803">
        <w:t>37</w:t>
      </w:r>
      <w:r w:rsidR="006A6C13" w:rsidRPr="00F22BED">
        <w:t>) to (4.</w:t>
      </w:r>
      <w:r w:rsidR="00385B03" w:rsidRPr="00F22BED">
        <w:t>3</w:t>
      </w:r>
      <w:r w:rsidR="006A6C13" w:rsidRPr="00F22BED">
        <w:t>.</w:t>
      </w:r>
      <w:r w:rsidR="001021F0">
        <w:t>4</w:t>
      </w:r>
      <w:r w:rsidR="00F43803">
        <w:t>0</w:t>
      </w:r>
      <w:r w:rsidR="006A6C13" w:rsidRPr="00F22BED">
        <w:t>)</w:t>
      </w:r>
      <w:r w:rsidR="00266DA2">
        <w:t>.</w:t>
      </w:r>
    </w:p>
    <w:p w14:paraId="2C173D6F" w14:textId="0DEDB4AF" w:rsidR="006A6C13" w:rsidRPr="00F22BED" w:rsidRDefault="00447869" w:rsidP="00104440">
      <w:r w:rsidRPr="00F22BED">
        <w:t>We assume a second order system for velocity as shown in equation (4.</w:t>
      </w:r>
      <w:r w:rsidR="00385B03" w:rsidRPr="00F22BED">
        <w:t>3</w:t>
      </w:r>
      <w:r w:rsidRPr="00F22BED">
        <w:t>.</w:t>
      </w:r>
      <w:r w:rsidR="001A23F4" w:rsidRPr="00F22BED">
        <w:t>4</w:t>
      </w:r>
      <w:r w:rsidR="00F43803">
        <w:t>4</w:t>
      </w:r>
      <w:r w:rsidRPr="00F22BED">
        <w:t>)</w:t>
      </w:r>
      <w:r w:rsidR="00DB416B">
        <w:t>:</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447869" w:rsidRPr="00F22BED" w14:paraId="50A687CE" w14:textId="77777777" w:rsidTr="002024DD">
        <w:tc>
          <w:tcPr>
            <w:tcW w:w="8358" w:type="dxa"/>
            <w:vAlign w:val="center"/>
          </w:tcPr>
          <w:p w14:paraId="6BE96BF8" w14:textId="1C933CA5" w:rsidR="00447869" w:rsidRPr="00F22BED" w:rsidRDefault="00F51420" w:rsidP="00104440">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w:rPr>
                                  <w:rFonts w:ascii="Cambria Math" w:hAnsi="Cambria Math"/>
                                  <w:szCs w:val="24"/>
                                </w:rPr>
                                <m:t>Ierr</m:t>
                              </m:r>
                            </m:sub>
                          </m:sSub>
                        </m:e>
                      </m:mr>
                      <m:mr>
                        <m:e>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w:rPr>
                                  <w:rFonts w:ascii="Cambria Math" w:hAnsi="Cambria Math"/>
                                  <w:szCs w:val="24"/>
                                </w:rPr>
                                <m:t>err</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sSubSup>
                            <m:sSubSupPr>
                              <m:ctrlPr>
                                <w:rPr>
                                  <w:rFonts w:ascii="Cambria Math" w:hAnsi="Cambria Math"/>
                                </w:rPr>
                              </m:ctrlPr>
                            </m:sSubSupPr>
                            <m:e>
                              <m:r>
                                <m:rPr>
                                  <m:sty m:val="p"/>
                                </m:rPr>
                                <w:rPr>
                                  <w:rFonts w:ascii="Cambria Math" w:hAnsi="Cambria Math"/>
                                </w:rPr>
                                <m:t>-</m:t>
                              </m:r>
                              <m:r>
                                <w:rPr>
                                  <w:rFonts w:ascii="Cambria Math" w:hAnsi="Cambria Math"/>
                                </w:rPr>
                                <m:t>ω</m:t>
                              </m:r>
                            </m:e>
                            <m:sub>
                              <m:r>
                                <w:rPr>
                                  <w:rFonts w:ascii="Cambria Math" w:hAnsi="Cambria Math"/>
                                </w:rPr>
                                <m:t>n</m:t>
                              </m:r>
                              <m:r>
                                <m:rPr>
                                  <m:sty m:val="p"/>
                                </m:rPr>
                                <w:rPr>
                                  <w:rFonts w:ascii="Cambria Math" w:hAnsi="Cambria Math"/>
                                </w:rPr>
                                <m:t>,</m:t>
                              </m:r>
                              <m:r>
                                <w:rPr>
                                  <w:rFonts w:ascii="Cambria Math" w:hAnsi="Cambria Math"/>
                                </w:rPr>
                                <m:t>v</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w:rPr>
                                  <w:rFonts w:ascii="Cambria Math" w:hAnsi="Cambria Math"/>
                                </w:rPr>
                                <m:t>ζ</m:t>
                              </m:r>
                            </m:e>
                            <m:sub>
                              <m:r>
                                <w:rPr>
                                  <w:rFonts w:ascii="Cambria Math" w:hAnsi="Cambria Math"/>
                                </w:rPr>
                                <m:t>v</m:t>
                              </m:r>
                            </m:sub>
                          </m:sSub>
                          <m:sSub>
                            <m:sSubPr>
                              <m:ctrlPr>
                                <w:rPr>
                                  <w:rFonts w:ascii="Cambria Math" w:hAnsi="Cambria Math"/>
                                </w:rPr>
                              </m:ctrlPr>
                            </m:sSubPr>
                            <m:e>
                              <m:r>
                                <w:rPr>
                                  <w:rFonts w:ascii="Cambria Math" w:hAnsi="Cambria Math"/>
                                </w:rPr>
                                <m:t>ω</m:t>
                              </m:r>
                            </m:e>
                            <m:sub>
                              <m:r>
                                <w:rPr>
                                  <w:rFonts w:ascii="Cambria Math" w:hAnsi="Cambria Math"/>
                                </w:rPr>
                                <m:t>n</m:t>
                              </m:r>
                              <m:r>
                                <m:rPr>
                                  <m:sty m:val="p"/>
                                </m:rPr>
                                <w:rPr>
                                  <w:rFonts w:ascii="Cambria Math" w:hAnsi="Cambria Math"/>
                                </w:rPr>
                                <m:t>,</m:t>
                              </m:r>
                              <m:r>
                                <w:rPr>
                                  <w:rFonts w:ascii="Cambria Math" w:hAnsi="Cambria Math"/>
                                </w:rPr>
                                <m:t>v</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Ierr</m:t>
                              </m:r>
                            </m:sub>
                          </m:sSub>
                        </m:e>
                      </m:mr>
                      <m:mr>
                        <m:e>
                          <m:sSub>
                            <m:sSubPr>
                              <m:ctrlPr>
                                <w:rPr>
                                  <w:rFonts w:ascii="Cambria Math" w:hAnsi="Cambria Math"/>
                                </w:rPr>
                              </m:ctrlPr>
                            </m:sSubPr>
                            <m:e>
                              <m:r>
                                <w:rPr>
                                  <w:rFonts w:ascii="Cambria Math" w:hAnsi="Cambria Math"/>
                                </w:rPr>
                                <m:t>v</m:t>
                              </m:r>
                            </m:e>
                            <m:sub>
                              <m:r>
                                <w:rPr>
                                  <w:rFonts w:ascii="Cambria Math" w:hAnsi="Cambria Math"/>
                                </w:rPr>
                                <m:t>err</m:t>
                              </m:r>
                            </m:sub>
                          </m:sSub>
                        </m:e>
                      </m:mr>
                    </m:m>
                  </m:e>
                </m:d>
              </m:oMath>
            </m:oMathPara>
          </w:p>
        </w:tc>
        <w:tc>
          <w:tcPr>
            <w:tcW w:w="895" w:type="dxa"/>
            <w:vAlign w:val="center"/>
          </w:tcPr>
          <w:p w14:paraId="74E00180" w14:textId="16FD35B4" w:rsidR="00447869" w:rsidRPr="00F22BED" w:rsidRDefault="00447869" w:rsidP="00104440">
            <w:pPr>
              <w:rPr>
                <w:rFonts w:eastAsiaTheme="minorEastAsia"/>
              </w:rPr>
            </w:pPr>
            <w:r w:rsidRPr="00F22BED">
              <w:t>(4.</w:t>
            </w:r>
            <w:r w:rsidR="00385B03" w:rsidRPr="00F22BED">
              <w:t>3</w:t>
            </w:r>
            <w:r w:rsidRPr="00F22BED">
              <w:t>.</w:t>
            </w:r>
            <w:r w:rsidR="003078B7" w:rsidRPr="00F22BED">
              <w:t>4</w:t>
            </w:r>
            <w:r w:rsidR="0088233C">
              <w:t>4</w:t>
            </w:r>
            <w:r w:rsidRPr="00F22BED">
              <w:t>)</w:t>
            </w:r>
          </w:p>
        </w:tc>
      </w:tr>
    </w:tbl>
    <w:p w14:paraId="48A63992" w14:textId="60E35DAF" w:rsidR="00266DA2" w:rsidRDefault="00266DA2" w:rsidP="00104440">
      <w:r>
        <w:t xml:space="preserve">where </w:t>
      </w:r>
      <m:oMath>
        <m:sSub>
          <m:sSubPr>
            <m:ctrlPr>
              <w:rPr>
                <w:rFonts w:ascii="Cambria Math" w:hAnsi="Cambria Math"/>
              </w:rPr>
            </m:ctrlPr>
          </m:sSubPr>
          <m:e>
            <m:r>
              <w:rPr>
                <w:rFonts w:ascii="Cambria Math" w:hAnsi="Cambria Math"/>
              </w:rPr>
              <m:t>v</m:t>
            </m:r>
          </m:e>
          <m:sub>
            <m:r>
              <w:rPr>
                <w:rFonts w:ascii="Cambria Math" w:hAnsi="Cambria Math"/>
              </w:rPr>
              <m:t>Ierr</m:t>
            </m:r>
          </m:sub>
        </m:sSub>
      </m:oMath>
      <w:r>
        <w:t xml:space="preserve"> is the integral for velocity </w:t>
      </w:r>
      <w:proofErr w:type="gramStart"/>
      <w:r>
        <w:t>error.</w:t>
      </w:r>
      <w:proofErr w:type="gramEnd"/>
    </w:p>
    <w:p w14:paraId="1FB4D0DD" w14:textId="598B1B61" w:rsidR="00447869" w:rsidRPr="00F22BED" w:rsidRDefault="00447869" w:rsidP="00104440">
      <w:r w:rsidRPr="00F22BED">
        <w:t xml:space="preserve">Now for a desired percent overshoot  </w:t>
      </w:r>
      <m:oMath>
        <m:sSub>
          <m:sSubPr>
            <m:ctrlPr>
              <w:rPr>
                <w:rFonts w:ascii="Cambria Math" w:hAnsi="Cambria Math"/>
                <w:i/>
              </w:rPr>
            </m:ctrlPr>
          </m:sSubPr>
          <m:e>
            <m:r>
              <w:rPr>
                <w:rFonts w:ascii="Cambria Math" w:hAnsi="Cambria Math"/>
              </w:rPr>
              <m:t>O</m:t>
            </m:r>
          </m:e>
          <m:sub>
            <m:r>
              <w:rPr>
                <w:rFonts w:ascii="Cambria Math" w:hAnsi="Cambria Math"/>
              </w:rPr>
              <m:t>s,v</m:t>
            </m:r>
          </m:sub>
        </m:sSub>
      </m:oMath>
      <w:r w:rsidRPr="00F22BED">
        <w:t xml:space="preserve"> we have</w:t>
      </w:r>
      <w:r w:rsidR="00DB416B">
        <w:t>:</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447869" w:rsidRPr="00F22BED" w14:paraId="55A259BD" w14:textId="77777777" w:rsidTr="00565649">
        <w:tc>
          <w:tcPr>
            <w:tcW w:w="8358" w:type="dxa"/>
            <w:vAlign w:val="center"/>
          </w:tcPr>
          <w:p w14:paraId="76BD7EC1" w14:textId="57066A3A" w:rsidR="00447869" w:rsidRPr="00F22BED" w:rsidRDefault="00F51420" w:rsidP="00104440">
            <w:pPr>
              <w:rPr>
                <w:rFonts w:eastAsiaTheme="minorEastAsia"/>
              </w:rPr>
            </w:pPr>
            <m:oMathPara>
              <m:oMath>
                <m:sSub>
                  <m:sSubPr>
                    <m:ctrlPr>
                      <w:rPr>
                        <w:rFonts w:ascii="Cambria Math" w:hAnsi="Cambria Math"/>
                      </w:rPr>
                    </m:ctrlPr>
                  </m:sSubPr>
                  <m:e>
                    <m:r>
                      <w:rPr>
                        <w:rFonts w:ascii="Cambria Math" w:hAnsi="Cambria Math"/>
                      </w:rPr>
                      <m:t>ζ</m:t>
                    </m:r>
                  </m:e>
                  <m:sub>
                    <m:r>
                      <w:rPr>
                        <w:rFonts w:ascii="Cambria Math" w:hAnsi="Cambria Math"/>
                      </w:rPr>
                      <m:t>n</m:t>
                    </m:r>
                    <m:r>
                      <m:rPr>
                        <m:sty m:val="p"/>
                      </m:rPr>
                      <w:rPr>
                        <w:rFonts w:ascii="Cambria Math" w:hAnsi="Cambria Math"/>
                      </w:rPr>
                      <m:t>,</m:t>
                    </m:r>
                    <m:r>
                      <w:rPr>
                        <w:rFonts w:ascii="Cambria Math" w:hAnsi="Cambria Math"/>
                      </w:rPr>
                      <m:t>v</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O</m:t>
                                </m:r>
                              </m:e>
                              <m:sub>
                                <m:r>
                                  <w:rPr>
                                    <w:rFonts w:ascii="Cambria Math" w:hAnsi="Cambria Math"/>
                                  </w:rPr>
                                  <m:t>s</m:t>
                                </m:r>
                                <m:r>
                                  <m:rPr>
                                    <m:sty m:val="p"/>
                                  </m:rPr>
                                  <w:rPr>
                                    <w:rFonts w:ascii="Cambria Math" w:hAnsi="Cambria Math"/>
                                  </w:rPr>
                                  <m:t>,</m:t>
                                </m:r>
                                <m:r>
                                  <w:rPr>
                                    <w:rFonts w:ascii="Cambria Math" w:hAnsi="Cambria Math"/>
                                  </w:rPr>
                                  <m:t>v</m:t>
                                </m:r>
                              </m:sub>
                            </m:sSub>
                          </m:e>
                        </m:func>
                      </m:e>
                    </m:d>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O</m:t>
                            </m:r>
                          </m:e>
                          <m:sub>
                            <m:r>
                              <w:rPr>
                                <w:rFonts w:ascii="Cambria Math" w:hAnsi="Cambria Math"/>
                              </w:rPr>
                              <m:t>s</m:t>
                            </m:r>
                            <m:r>
                              <m:rPr>
                                <m:sty m:val="p"/>
                              </m:rPr>
                              <w:rPr>
                                <w:rFonts w:ascii="Cambria Math" w:hAnsi="Cambria Math"/>
                              </w:rPr>
                              <m:t>,</m:t>
                            </m:r>
                            <m:r>
                              <w:rPr>
                                <w:rFonts w:ascii="Cambria Math" w:hAnsi="Cambria Math"/>
                              </w:rPr>
                              <m:t>v</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ζ</m:t>
                            </m:r>
                          </m:e>
                          <m:sub>
                            <m:r>
                              <w:rPr>
                                <w:rFonts w:ascii="Cambria Math" w:hAnsi="Cambria Math"/>
                              </w:rPr>
                              <m:t>v</m:t>
                            </m:r>
                          </m:sub>
                          <m:sup>
                            <m:r>
                              <m:rPr>
                                <m:sty m:val="p"/>
                              </m:rPr>
                              <w:rPr>
                                <w:rFonts w:ascii="Cambria Math" w:hAnsi="Cambria Math"/>
                              </w:rPr>
                              <m:t>2</m:t>
                            </m:r>
                          </m:sup>
                        </m:sSubSup>
                      </m:e>
                    </m:rad>
                  </m:den>
                </m:f>
              </m:oMath>
            </m:oMathPara>
          </w:p>
        </w:tc>
        <w:tc>
          <w:tcPr>
            <w:tcW w:w="895" w:type="dxa"/>
            <w:vAlign w:val="center"/>
          </w:tcPr>
          <w:p w14:paraId="5EB4B576" w14:textId="63D5B1E8" w:rsidR="00447869" w:rsidRPr="00F22BED" w:rsidRDefault="00447869" w:rsidP="00104440">
            <w:pPr>
              <w:rPr>
                <w:rFonts w:eastAsiaTheme="minorEastAsia"/>
              </w:rPr>
            </w:pPr>
            <w:r w:rsidRPr="00F22BED">
              <w:t>(4.</w:t>
            </w:r>
            <w:r w:rsidR="00385B03" w:rsidRPr="00F22BED">
              <w:t>3</w:t>
            </w:r>
            <w:r w:rsidRPr="00F22BED">
              <w:t>.</w:t>
            </w:r>
            <w:r w:rsidR="00B63F75" w:rsidRPr="00F22BED">
              <w:t>4</w:t>
            </w:r>
            <w:r w:rsidR="0088233C">
              <w:t>5</w:t>
            </w:r>
            <w:r w:rsidRPr="00F22BED">
              <w:t>)</w:t>
            </w:r>
          </w:p>
        </w:tc>
      </w:tr>
    </w:tbl>
    <w:p w14:paraId="50599AC0" w14:textId="52C662F4" w:rsidR="00447869" w:rsidRPr="00F22BED" w:rsidRDefault="00447869" w:rsidP="00104440">
      <w:r w:rsidRPr="00F22BED">
        <w:t>Furthermore, for</w:t>
      </w:r>
      <w:r w:rsidR="00491014">
        <w:t xml:space="preserve"> a 2% error tolerance</w:t>
      </w:r>
      <w:r w:rsidRPr="00F22BED">
        <w:t xml:space="preserve"> settling time </w:t>
      </w:r>
      <m:oMath>
        <m:sSub>
          <m:sSubPr>
            <m:ctrlPr>
              <w:rPr>
                <w:rFonts w:ascii="Cambria Math" w:hAnsi="Cambria Math"/>
                <w:i/>
              </w:rPr>
            </m:ctrlPr>
          </m:sSubPr>
          <m:e>
            <m:r>
              <w:rPr>
                <w:rFonts w:ascii="Cambria Math" w:hAnsi="Cambria Math"/>
              </w:rPr>
              <m:t>T</m:t>
            </m:r>
          </m:e>
          <m:sub>
            <m:r>
              <w:rPr>
                <w:rFonts w:ascii="Cambria Math" w:hAnsi="Cambria Math"/>
              </w:rPr>
              <m:t>s,v</m:t>
            </m:r>
          </m:sub>
        </m:sSub>
      </m:oMath>
      <w:r w:rsidRPr="00F22BED">
        <w:t xml:space="preserve"> we have</w:t>
      </w:r>
      <w:r w:rsidR="00DB416B">
        <w:t>:</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447869" w:rsidRPr="00F22BED" w14:paraId="690E576E" w14:textId="77777777" w:rsidTr="00565649">
        <w:tc>
          <w:tcPr>
            <w:tcW w:w="8358" w:type="dxa"/>
            <w:vAlign w:val="center"/>
          </w:tcPr>
          <w:p w14:paraId="18929197" w14:textId="2760986A" w:rsidR="00447869" w:rsidRPr="00F22BED" w:rsidRDefault="00F51420" w:rsidP="00104440">
            <w:pPr>
              <w:rPr>
                <w:rFonts w:eastAsiaTheme="minorEastAsia"/>
              </w:rPr>
            </w:pPr>
            <m:oMathPara>
              <m:oMath>
                <m:sSub>
                  <m:sSubPr>
                    <m:ctrlPr>
                      <w:rPr>
                        <w:rFonts w:ascii="Cambria Math" w:hAnsi="Cambria Math"/>
                      </w:rPr>
                    </m:ctrlPr>
                  </m:sSubPr>
                  <m:e>
                    <m:r>
                      <w:rPr>
                        <w:rFonts w:ascii="Cambria Math" w:hAnsi="Cambria Math"/>
                      </w:rPr>
                      <m:t>ω</m:t>
                    </m:r>
                  </m:e>
                  <m:sub>
                    <m:r>
                      <w:rPr>
                        <w:rFonts w:ascii="Cambria Math" w:hAnsi="Cambria Math"/>
                      </w:rPr>
                      <m:t>n</m:t>
                    </m:r>
                    <m:r>
                      <m:rPr>
                        <m:sty m:val="p"/>
                      </m:rPr>
                      <w:rPr>
                        <w:rFonts w:ascii="Cambria Math" w:hAnsi="Cambria Math"/>
                      </w:rPr>
                      <m:t>,</m:t>
                    </m:r>
                    <m:r>
                      <w:rPr>
                        <w:rFonts w:ascii="Cambria Math" w:hAnsi="Cambria Math"/>
                      </w:rPr>
                      <m:t>v</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sSub>
                      <m:sSubPr>
                        <m:ctrlPr>
                          <w:rPr>
                            <w:rFonts w:ascii="Cambria Math" w:hAnsi="Cambria Math"/>
                          </w:rPr>
                        </m:ctrlPr>
                      </m:sSubPr>
                      <m:e>
                        <m:r>
                          <w:rPr>
                            <w:rFonts w:ascii="Cambria Math" w:hAnsi="Cambria Math"/>
                          </w:rPr>
                          <m:t>T</m:t>
                        </m:r>
                      </m:e>
                      <m:sub>
                        <m:r>
                          <w:rPr>
                            <w:rFonts w:ascii="Cambria Math" w:hAnsi="Cambria Math"/>
                          </w:rPr>
                          <m:t>s</m:t>
                        </m:r>
                        <m:r>
                          <m:rPr>
                            <m:sty m:val="p"/>
                          </m:rPr>
                          <w:rPr>
                            <w:rFonts w:ascii="Cambria Math" w:hAnsi="Cambria Math"/>
                          </w:rPr>
                          <m:t>,</m:t>
                        </m:r>
                        <m:r>
                          <w:rPr>
                            <w:rFonts w:ascii="Cambria Math" w:hAnsi="Cambria Math"/>
                          </w:rPr>
                          <m:t>v</m:t>
                        </m:r>
                      </m:sub>
                    </m:sSub>
                    <m:sSub>
                      <m:sSubPr>
                        <m:ctrlPr>
                          <w:rPr>
                            <w:rFonts w:ascii="Cambria Math" w:hAnsi="Cambria Math"/>
                          </w:rPr>
                        </m:ctrlPr>
                      </m:sSubPr>
                      <m:e>
                        <m:r>
                          <w:rPr>
                            <w:rFonts w:ascii="Cambria Math" w:hAnsi="Cambria Math"/>
                          </w:rPr>
                          <m:t>ζ</m:t>
                        </m:r>
                      </m:e>
                      <m:sub>
                        <m:r>
                          <w:rPr>
                            <w:rFonts w:ascii="Cambria Math" w:hAnsi="Cambria Math"/>
                          </w:rPr>
                          <m:t>v</m:t>
                        </m:r>
                      </m:sub>
                    </m:sSub>
                  </m:den>
                </m:f>
              </m:oMath>
            </m:oMathPara>
          </w:p>
        </w:tc>
        <w:tc>
          <w:tcPr>
            <w:tcW w:w="895" w:type="dxa"/>
            <w:vAlign w:val="center"/>
          </w:tcPr>
          <w:p w14:paraId="49E81F87" w14:textId="43100CE2" w:rsidR="00447869" w:rsidRPr="00F22BED" w:rsidRDefault="00447869" w:rsidP="00104440">
            <w:pPr>
              <w:rPr>
                <w:rFonts w:eastAsiaTheme="minorEastAsia"/>
              </w:rPr>
            </w:pPr>
            <w:r w:rsidRPr="00F22BED">
              <w:t>(4.</w:t>
            </w:r>
            <w:r w:rsidR="00385B03" w:rsidRPr="00F22BED">
              <w:t>3</w:t>
            </w:r>
            <w:r w:rsidRPr="00F22BED">
              <w:t>.</w:t>
            </w:r>
            <w:r w:rsidR="001021F0">
              <w:t>4</w:t>
            </w:r>
            <w:r w:rsidR="0088233C">
              <w:t>6</w:t>
            </w:r>
            <w:r w:rsidRPr="00F22BED">
              <w:t>)</w:t>
            </w:r>
          </w:p>
        </w:tc>
      </w:tr>
    </w:tbl>
    <w:p w14:paraId="663D0B8C" w14:textId="3E92F450" w:rsidR="00447869" w:rsidRPr="00F22BED" w:rsidRDefault="00447869" w:rsidP="00104440">
      <w:r w:rsidRPr="00F22BED">
        <w:t>The gains can then be calculated as</w:t>
      </w:r>
      <w:r w:rsidR="00DB416B">
        <w:t>:</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447869" w:rsidRPr="00F22BED" w14:paraId="1FE0EFFE" w14:textId="77777777" w:rsidTr="00565649">
        <w:tc>
          <w:tcPr>
            <w:tcW w:w="8358" w:type="dxa"/>
            <w:vAlign w:val="center"/>
          </w:tcPr>
          <w:p w14:paraId="4EF0EBF9" w14:textId="665E622A" w:rsidR="00447869" w:rsidRPr="00F22BED" w:rsidRDefault="00F51420" w:rsidP="00104440">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Pv</m:t>
                    </m:r>
                  </m:sub>
                </m:sSub>
                <m:r>
                  <m:rPr>
                    <m:sty m:val="p"/>
                  </m:rPr>
                  <w:rPr>
                    <w:rFonts w:ascii="Cambria Math" w:eastAsiaTheme="minorEastAsia" w:hAnsi="Cambria Math"/>
                  </w:rPr>
                  <m:t>=2</m:t>
                </m:r>
                <m:sSub>
                  <m:sSubPr>
                    <m:ctrlPr>
                      <w:rPr>
                        <w:rFonts w:ascii="Cambria Math" w:eastAsiaTheme="minorEastAsia" w:hAnsi="Cambria Math"/>
                      </w:rPr>
                    </m:ctrlPr>
                  </m:sSubPr>
                  <m:e>
                    <m:r>
                      <w:rPr>
                        <w:rFonts w:ascii="Cambria Math" w:eastAsiaTheme="minorEastAsia" w:hAnsi="Cambria Math"/>
                      </w:rPr>
                      <m:t>ζ</m:t>
                    </m:r>
                  </m:e>
                  <m:sub>
                    <m:r>
                      <w:rPr>
                        <w:rFonts w:ascii="Cambria Math" w:eastAsiaTheme="minorEastAsia" w:hAnsi="Cambria Math"/>
                      </w:rPr>
                      <m:t>v</m:t>
                    </m:r>
                  </m:sub>
                </m:sSub>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v</m:t>
                    </m:r>
                  </m:sub>
                </m:sSub>
                <m:r>
                  <m:rPr>
                    <m:sty m:val="p"/>
                  </m:rP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 xml:space="preserve"> K</m:t>
                    </m:r>
                  </m:e>
                  <m:sub>
                    <m:r>
                      <w:rPr>
                        <w:rFonts w:ascii="Cambria Math" w:eastAsiaTheme="minorEastAsia" w:hAnsi="Cambria Math"/>
                      </w:rPr>
                      <m:t>Iv</m:t>
                    </m:r>
                  </m:sub>
                </m:sSub>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ω</m:t>
                    </m:r>
                  </m:e>
                  <m:sub>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v</m:t>
                    </m:r>
                  </m:sub>
                  <m:sup>
                    <m:r>
                      <m:rPr>
                        <m:sty m:val="p"/>
                      </m:rPr>
                      <w:rPr>
                        <w:rFonts w:ascii="Cambria Math" w:eastAsiaTheme="minorEastAsia" w:hAnsi="Cambria Math"/>
                      </w:rPr>
                      <m:t>2</m:t>
                    </m:r>
                  </m:sup>
                </m:sSubSup>
              </m:oMath>
            </m:oMathPara>
          </w:p>
        </w:tc>
        <w:tc>
          <w:tcPr>
            <w:tcW w:w="895" w:type="dxa"/>
            <w:vAlign w:val="center"/>
          </w:tcPr>
          <w:p w14:paraId="0B99A1CD" w14:textId="7946B027" w:rsidR="00447869" w:rsidRPr="00F22BED" w:rsidRDefault="00447869" w:rsidP="00104440">
            <w:pPr>
              <w:rPr>
                <w:rFonts w:eastAsiaTheme="minorEastAsia"/>
              </w:rPr>
            </w:pPr>
            <w:r w:rsidRPr="00F22BED">
              <w:t>(4.</w:t>
            </w:r>
            <w:r w:rsidR="00385B03" w:rsidRPr="00F22BED">
              <w:t>3</w:t>
            </w:r>
            <w:r w:rsidRPr="00F22BED">
              <w:t>.</w:t>
            </w:r>
            <w:r w:rsidR="0088233C">
              <w:t>47</w:t>
            </w:r>
            <w:r w:rsidRPr="00F22BED">
              <w:t>)</w:t>
            </w:r>
          </w:p>
        </w:tc>
      </w:tr>
    </w:tbl>
    <w:p w14:paraId="1966BBB1" w14:textId="1A7F0E70" w:rsidR="001A42CD" w:rsidRPr="00F22BED" w:rsidRDefault="001A42CD" w:rsidP="00104440">
      <w:r w:rsidRPr="00F22BED">
        <w:lastRenderedPageBreak/>
        <w:t xml:space="preserve">Since the velocity loop is an inner-loop to the position feedback, its closed-loop dynamics will affect the stability of the position loop. Backstepping control method can be employed here to design the velocity loop while maintaining stability of the position loop. However, we will employ the time-scale separation (singular perturbation) principle here, which holds that for stability of the outer-loop, the </w:t>
      </w:r>
      <w:commentRangeStart w:id="114"/>
      <w:r w:rsidRPr="00F22BED">
        <w:t>inner-loop settling-time should be much faster than the outer loop</w:t>
      </w:r>
      <w:commentRangeEnd w:id="114"/>
      <w:r w:rsidR="000F0419">
        <w:rPr>
          <w:rStyle w:val="CommentReference"/>
        </w:rPr>
        <w:commentReference w:id="114"/>
      </w:r>
      <w:r w:rsidRPr="00F22BED">
        <w:t>.</w:t>
      </w:r>
      <w:r w:rsidR="00D05800">
        <w:t xml:space="preserve"> F</w:t>
      </w:r>
      <w:r w:rsidR="00266DA2">
        <w:t>inally</w:t>
      </w:r>
      <w:r w:rsidRPr="00F22BED">
        <w:t>, the</w:t>
      </w:r>
      <w:r w:rsidR="00266DA2">
        <w:t xml:space="preserve"> control </w:t>
      </w:r>
      <w:r w:rsidRPr="00F22BED">
        <w:t>current required can be calculated as</w:t>
      </w:r>
      <w:r w:rsidR="00DB416B">
        <w:t>:</w:t>
      </w:r>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76"/>
      </w:tblGrid>
      <w:tr w:rsidR="001A42CD" w:rsidRPr="00F22BED" w14:paraId="24BF1926" w14:textId="77777777" w:rsidTr="00D05800">
        <w:trPr>
          <w:trHeight w:val="545"/>
        </w:trPr>
        <w:tc>
          <w:tcPr>
            <w:tcW w:w="8327" w:type="dxa"/>
            <w:vAlign w:val="center"/>
          </w:tcPr>
          <w:p w14:paraId="153B3CA3" w14:textId="77777777" w:rsidR="001A42CD" w:rsidRPr="00F22BED" w:rsidRDefault="00F51420" w:rsidP="00104440">
            <w:pPr>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ctrl</m:t>
                    </m:r>
                  </m:sub>
                </m:sSub>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a</m:t>
                        </m:r>
                      </m:e>
                      <m:sub>
                        <m:r>
                          <w:rPr>
                            <w:rFonts w:ascii="Cambria Math" w:hAnsi="Cambria Math"/>
                          </w:rPr>
                          <m:t>ctrl</m:t>
                        </m:r>
                      </m:sub>
                    </m:sSub>
                  </m:num>
                  <m:den>
                    <m:sSub>
                      <m:sSubPr>
                        <m:ctrlPr>
                          <w:rPr>
                            <w:rFonts w:ascii="Cambria Math" w:hAnsi="Cambria Math"/>
                          </w:rPr>
                        </m:ctrlPr>
                      </m:sSubPr>
                      <m:e>
                        <m:r>
                          <w:rPr>
                            <w:rFonts w:ascii="Cambria Math" w:hAnsi="Cambria Math"/>
                          </w:rPr>
                          <m:t>k</m:t>
                        </m:r>
                      </m:e>
                      <m:sub>
                        <m:r>
                          <w:rPr>
                            <w:rFonts w:ascii="Cambria Math" w:hAnsi="Cambria Math"/>
                          </w:rPr>
                          <m:t>m</m:t>
                        </m:r>
                      </m:sub>
                    </m:sSub>
                  </m:den>
                </m:f>
              </m:oMath>
            </m:oMathPara>
          </w:p>
        </w:tc>
        <w:tc>
          <w:tcPr>
            <w:tcW w:w="972" w:type="dxa"/>
            <w:vAlign w:val="center"/>
          </w:tcPr>
          <w:p w14:paraId="1C91E9B2" w14:textId="21DEDE22" w:rsidR="001A42CD" w:rsidRPr="00F22BED" w:rsidRDefault="003F092A" w:rsidP="00104440">
            <w:pPr>
              <w:rPr>
                <w:rFonts w:eastAsiaTheme="minorEastAsia"/>
              </w:rPr>
            </w:pPr>
            <w:r w:rsidRPr="00F22BED">
              <w:t xml:space="preserve">     </w:t>
            </w:r>
            <w:r w:rsidR="001A42CD" w:rsidRPr="00F22BED">
              <w:t>(4.</w:t>
            </w:r>
            <w:r w:rsidR="00385B03" w:rsidRPr="00F22BED">
              <w:t>3</w:t>
            </w:r>
            <w:r w:rsidR="001A42CD" w:rsidRPr="00F22BED">
              <w:t>.</w:t>
            </w:r>
            <w:r w:rsidR="0088233C">
              <w:t>48</w:t>
            </w:r>
            <w:r w:rsidR="001A42CD" w:rsidRPr="00F22BED">
              <w:t>)</w:t>
            </w:r>
          </w:p>
        </w:tc>
      </w:tr>
    </w:tbl>
    <w:p w14:paraId="65C5DB60" w14:textId="77777777" w:rsidR="00D70238" w:rsidRPr="00ED47E0" w:rsidRDefault="00D70238" w:rsidP="00104440">
      <w:bookmarkStart w:id="115" w:name="_Toc96984326"/>
    </w:p>
    <w:p w14:paraId="61AA34EE" w14:textId="5110AF71" w:rsidR="00ED47E0" w:rsidRPr="00ED47E0" w:rsidRDefault="00B30AFC" w:rsidP="00AF6C93">
      <w:pPr>
        <w:pStyle w:val="Heading1"/>
      </w:pPr>
      <w:bookmarkStart w:id="116" w:name="_Toc98113768"/>
      <w:r w:rsidRPr="00F22BED">
        <w:t>SECTION</w:t>
      </w:r>
      <w:r w:rsidR="009A2909" w:rsidRPr="00F22BED">
        <w:t xml:space="preserve"> </w:t>
      </w:r>
      <w:r w:rsidRPr="00F22BED">
        <w:t xml:space="preserve">5: </w:t>
      </w:r>
      <w:r w:rsidR="00325A97" w:rsidRPr="00F22BED">
        <w:t>PARAMETER CALCULATIO</w:t>
      </w:r>
      <w:r w:rsidR="006100FD" w:rsidRPr="00F22BED">
        <w:t>N</w:t>
      </w:r>
      <w:r w:rsidR="00325A97" w:rsidRPr="00F22BED">
        <w:t xml:space="preserve"> AND </w:t>
      </w:r>
      <w:commentRangeStart w:id="117"/>
      <w:r w:rsidR="00325A97" w:rsidRPr="00F22BED">
        <w:t>SOFTWARE USED</w:t>
      </w:r>
      <w:bookmarkEnd w:id="115"/>
      <w:bookmarkEnd w:id="116"/>
      <w:commentRangeEnd w:id="117"/>
      <w:r w:rsidR="0015058F">
        <w:rPr>
          <w:rStyle w:val="CommentReference"/>
          <w:rFonts w:eastAsia="Times New Roman"/>
          <w:b w:val="0"/>
          <w:color w:val="auto"/>
        </w:rPr>
        <w:commentReference w:id="117"/>
      </w:r>
    </w:p>
    <w:p w14:paraId="12A276F1" w14:textId="7DB9BD2F" w:rsidR="00ED47E0" w:rsidRPr="00ED47E0" w:rsidRDefault="00325A97" w:rsidP="00104440">
      <w:pPr>
        <w:pStyle w:val="Heading2"/>
      </w:pPr>
      <w:bookmarkStart w:id="118" w:name="_Toc96979831"/>
      <w:bookmarkStart w:id="119" w:name="_Toc96984327"/>
      <w:bookmarkStart w:id="120" w:name="_Toc98113769"/>
      <w:r w:rsidRPr="00AF62BE">
        <w:t>5.1 PARAMETER CALCULATION</w:t>
      </w:r>
      <w:bookmarkEnd w:id="118"/>
      <w:bookmarkEnd w:id="119"/>
      <w:bookmarkEnd w:id="120"/>
    </w:p>
    <w:p w14:paraId="5830B01A" w14:textId="638E2EDF" w:rsidR="007C52FD" w:rsidRPr="00F22BED" w:rsidRDefault="00207301" w:rsidP="00104440">
      <w:r w:rsidRPr="00F22BED">
        <w:t>This section explains the calculation for selecting the physical parameters of the FPLG used for simulation demonstrating the control algorithm. For this report we have designed an FPLG with a 25 Hz sinusoidal electrical output for a nominal output power of 15 kW and RMS voltage of 300 V. The nominal electric load specifications are tabulated in Table 5.1.</w:t>
      </w:r>
    </w:p>
    <w:p w14:paraId="56CA3BE2" w14:textId="602793BD" w:rsidR="00207301" w:rsidRPr="00F22BED" w:rsidRDefault="007C52FD" w:rsidP="00104440">
      <w:r>
        <w:t xml:space="preserve">                                     </w:t>
      </w:r>
      <w:r w:rsidR="00207301" w:rsidRPr="00F22BED">
        <w:t>Table 5.1 Nominal Electric Specifications</w:t>
      </w:r>
    </w:p>
    <w:tbl>
      <w:tblPr>
        <w:tblStyle w:val="TableGrid0"/>
        <w:tblW w:w="0" w:type="auto"/>
        <w:tblBorders>
          <w:insideH w:val="none" w:sz="0" w:space="0" w:color="auto"/>
          <w:insideV w:val="none" w:sz="0" w:space="0" w:color="auto"/>
        </w:tblBorders>
        <w:tblLook w:val="04A0" w:firstRow="1" w:lastRow="0" w:firstColumn="1" w:lastColumn="0" w:noHBand="0" w:noVBand="1"/>
      </w:tblPr>
      <w:tblGrid>
        <w:gridCol w:w="5382"/>
        <w:gridCol w:w="3634"/>
      </w:tblGrid>
      <w:tr w:rsidR="00207301" w:rsidRPr="00F22BED" w14:paraId="7FA568FD" w14:textId="77777777" w:rsidTr="00D05800">
        <w:tc>
          <w:tcPr>
            <w:tcW w:w="5382" w:type="dxa"/>
          </w:tcPr>
          <w:p w14:paraId="2768309C" w14:textId="77777777" w:rsidR="00207301" w:rsidRPr="00F22BED" w:rsidRDefault="00207301" w:rsidP="00104440">
            <w:r w:rsidRPr="00F22BED">
              <w:t xml:space="preserve">Parameter </w:t>
            </w:r>
          </w:p>
        </w:tc>
        <w:tc>
          <w:tcPr>
            <w:tcW w:w="3634" w:type="dxa"/>
          </w:tcPr>
          <w:p w14:paraId="631D8C8A" w14:textId="77777777" w:rsidR="00207301" w:rsidRPr="00F22BED" w:rsidRDefault="00207301" w:rsidP="00104440">
            <w:r w:rsidRPr="00F22BED">
              <w:t>Value</w:t>
            </w:r>
          </w:p>
        </w:tc>
      </w:tr>
      <w:tr w:rsidR="00207301" w:rsidRPr="00F22BED" w14:paraId="79B994EB" w14:textId="77777777" w:rsidTr="00D05800">
        <w:trPr>
          <w:trHeight w:val="127"/>
        </w:trPr>
        <w:tc>
          <w:tcPr>
            <w:tcW w:w="5382" w:type="dxa"/>
          </w:tcPr>
          <w:p w14:paraId="07B9B078" w14:textId="77777777" w:rsidR="00207301" w:rsidRPr="00F22BED" w:rsidRDefault="00207301" w:rsidP="00104440">
            <w:r w:rsidRPr="00F22BED">
              <w:t xml:space="preserve">Average electric output power of generator </w:t>
            </w:r>
            <m:oMath>
              <m:sSub>
                <m:sSubPr>
                  <m:ctrlPr>
                    <w:rPr>
                      <w:rFonts w:ascii="Cambria Math" w:hAnsi="Cambria Math"/>
                      <w:i/>
                    </w:rPr>
                  </m:ctrlPr>
                </m:sSubPr>
                <m:e>
                  <m:r>
                    <w:rPr>
                      <w:rFonts w:ascii="Cambria Math" w:hAnsi="Cambria Math"/>
                    </w:rPr>
                    <m:t>P</m:t>
                  </m:r>
                </m:e>
                <m:sub>
                  <m:r>
                    <w:rPr>
                      <w:rFonts w:ascii="Cambria Math" w:hAnsi="Cambria Math"/>
                    </w:rPr>
                    <m:t>nom</m:t>
                  </m:r>
                </m:sub>
              </m:sSub>
            </m:oMath>
          </w:p>
        </w:tc>
        <w:tc>
          <w:tcPr>
            <w:tcW w:w="3634" w:type="dxa"/>
          </w:tcPr>
          <w:p w14:paraId="79B39720" w14:textId="77777777" w:rsidR="00207301" w:rsidRPr="00F22BED" w:rsidRDefault="00207301" w:rsidP="00104440">
            <w:r w:rsidRPr="00F22BED">
              <w:t>15000 W</w:t>
            </w:r>
          </w:p>
        </w:tc>
      </w:tr>
      <w:tr w:rsidR="00207301" w:rsidRPr="00F22BED" w14:paraId="1DA31D27" w14:textId="77777777" w:rsidTr="00D05800">
        <w:tc>
          <w:tcPr>
            <w:tcW w:w="5382" w:type="dxa"/>
          </w:tcPr>
          <w:p w14:paraId="5F92E398" w14:textId="77777777" w:rsidR="00207301" w:rsidRPr="00F22BED" w:rsidRDefault="00207301" w:rsidP="00104440">
            <w:r w:rsidRPr="00F22BED">
              <w:t xml:space="preserve">RMS output voltage </w:t>
            </w:r>
            <m:oMath>
              <m:sSub>
                <m:sSubPr>
                  <m:ctrlPr>
                    <w:rPr>
                      <w:rFonts w:ascii="Cambria Math" w:hAnsi="Cambria Math"/>
                      <w:i/>
                    </w:rPr>
                  </m:ctrlPr>
                </m:sSubPr>
                <m:e>
                  <m:r>
                    <w:rPr>
                      <w:rFonts w:ascii="Cambria Math" w:hAnsi="Cambria Math"/>
                    </w:rPr>
                    <m:t>E</m:t>
                  </m:r>
                </m:e>
                <m:sub>
                  <m:r>
                    <w:rPr>
                      <w:rFonts w:ascii="Cambria Math" w:hAnsi="Cambria Math"/>
                    </w:rPr>
                    <m:t>nom</m:t>
                  </m:r>
                </m:sub>
              </m:sSub>
            </m:oMath>
          </w:p>
        </w:tc>
        <w:tc>
          <w:tcPr>
            <w:tcW w:w="3634" w:type="dxa"/>
          </w:tcPr>
          <w:p w14:paraId="21323189" w14:textId="77777777" w:rsidR="00207301" w:rsidRPr="00F22BED" w:rsidRDefault="00207301" w:rsidP="00104440">
            <w:r w:rsidRPr="00F22BED">
              <w:t>300 V</w:t>
            </w:r>
          </w:p>
        </w:tc>
      </w:tr>
      <w:tr w:rsidR="00207301" w:rsidRPr="00F22BED" w14:paraId="20E60568" w14:textId="77777777" w:rsidTr="00D05800">
        <w:tc>
          <w:tcPr>
            <w:tcW w:w="5382" w:type="dxa"/>
          </w:tcPr>
          <w:p w14:paraId="15A2267B" w14:textId="77777777" w:rsidR="00207301" w:rsidRPr="00F22BED" w:rsidRDefault="00207301" w:rsidP="00104440">
            <w:commentRangeStart w:id="121"/>
            <w:r w:rsidRPr="00F22BED">
              <w:t xml:space="preserve">Output frequency </w:t>
            </w:r>
            <w:commentRangeEnd w:id="121"/>
            <w:r w:rsidR="00950C65">
              <w:rPr>
                <w:rStyle w:val="CommentReference"/>
              </w:rPr>
              <w:commentReference w:id="121"/>
            </w:r>
            <m:oMath>
              <m:sSub>
                <m:sSubPr>
                  <m:ctrlPr>
                    <w:rPr>
                      <w:rFonts w:ascii="Cambria Math" w:hAnsi="Cambria Math"/>
                      <w:i/>
                    </w:rPr>
                  </m:ctrlPr>
                </m:sSubPr>
                <m:e>
                  <m:r>
                    <w:rPr>
                      <w:rFonts w:ascii="Cambria Math" w:hAnsi="Cambria Math"/>
                    </w:rPr>
                    <m:t>f</m:t>
                  </m:r>
                </m:e>
                <m:sub>
                  <m:r>
                    <w:rPr>
                      <w:rFonts w:ascii="Cambria Math" w:hAnsi="Cambria Math"/>
                    </w:rPr>
                    <m:t>o</m:t>
                  </m:r>
                </m:sub>
              </m:sSub>
            </m:oMath>
          </w:p>
        </w:tc>
        <w:tc>
          <w:tcPr>
            <w:tcW w:w="3634" w:type="dxa"/>
          </w:tcPr>
          <w:p w14:paraId="08AAF0D6" w14:textId="77777777" w:rsidR="00207301" w:rsidRPr="00F22BED" w:rsidRDefault="00207301" w:rsidP="00104440">
            <w:r w:rsidRPr="00F22BED">
              <w:t>25 Hz</w:t>
            </w:r>
          </w:p>
        </w:tc>
      </w:tr>
      <w:tr w:rsidR="00207301" w:rsidRPr="00F22BED" w14:paraId="27CA717E" w14:textId="77777777" w:rsidTr="00D05800">
        <w:tc>
          <w:tcPr>
            <w:tcW w:w="5382" w:type="dxa"/>
          </w:tcPr>
          <w:p w14:paraId="336A1B15" w14:textId="77777777" w:rsidR="00207301" w:rsidRPr="00F22BED" w:rsidRDefault="00207301" w:rsidP="00104440">
            <w:r w:rsidRPr="00F22BED">
              <w:t xml:space="preserve">Electrical load resistance </w:t>
            </w:r>
            <m:oMath>
              <m:sSub>
                <m:sSubPr>
                  <m:ctrlPr>
                    <w:rPr>
                      <w:rFonts w:ascii="Cambria Math" w:hAnsi="Cambria Math"/>
                      <w:i/>
                    </w:rPr>
                  </m:ctrlPr>
                </m:sSubPr>
                <m:e>
                  <m:r>
                    <w:rPr>
                      <w:rFonts w:ascii="Cambria Math" w:hAnsi="Cambria Math"/>
                    </w:rPr>
                    <m:t>R</m:t>
                  </m:r>
                </m:e>
                <m:sub>
                  <m:r>
                    <w:rPr>
                      <w:rFonts w:ascii="Cambria Math" w:hAnsi="Cambria Math"/>
                    </w:rPr>
                    <m:t>L</m:t>
                  </m:r>
                </m:sub>
              </m:sSub>
            </m:oMath>
          </w:p>
        </w:tc>
        <w:tc>
          <w:tcPr>
            <w:tcW w:w="3634" w:type="dxa"/>
          </w:tcPr>
          <w:p w14:paraId="089DC63B" w14:textId="77777777" w:rsidR="00207301" w:rsidRPr="00F22BED" w:rsidRDefault="00207301" w:rsidP="00104440">
            <w:r w:rsidRPr="00F22BED">
              <w:t>6 Ω</w:t>
            </w:r>
          </w:p>
        </w:tc>
      </w:tr>
      <w:tr w:rsidR="00207301" w:rsidRPr="00F22BED" w14:paraId="3C6B20F9" w14:textId="77777777" w:rsidTr="00D05800">
        <w:tc>
          <w:tcPr>
            <w:tcW w:w="5382" w:type="dxa"/>
          </w:tcPr>
          <w:p w14:paraId="1C70C11F" w14:textId="77777777" w:rsidR="00207301" w:rsidRPr="00F22BED" w:rsidRDefault="00207301" w:rsidP="00104440">
            <w:pPr>
              <w:rPr>
                <w:rFonts w:eastAsiaTheme="minorEastAsia"/>
              </w:rPr>
            </w:pPr>
            <w:r w:rsidRPr="00F22BED">
              <w:t xml:space="preserve">Armature resistance </w:t>
            </w:r>
            <m:oMath>
              <m:sSub>
                <m:sSubPr>
                  <m:ctrlPr>
                    <w:rPr>
                      <w:rFonts w:ascii="Cambria Math" w:hAnsi="Cambria Math"/>
                      <w:i/>
                    </w:rPr>
                  </m:ctrlPr>
                </m:sSubPr>
                <m:e>
                  <m:r>
                    <w:rPr>
                      <w:rFonts w:ascii="Cambria Math" w:hAnsi="Cambria Math"/>
                    </w:rPr>
                    <m:t>R</m:t>
                  </m:r>
                </m:e>
                <m:sub>
                  <m:r>
                    <w:rPr>
                      <w:rFonts w:ascii="Cambria Math" w:hAnsi="Cambria Math"/>
                    </w:rPr>
                    <m:t>a</m:t>
                  </m:r>
                </m:sub>
              </m:sSub>
            </m:oMath>
          </w:p>
          <w:p w14:paraId="2CAD8DA4" w14:textId="77777777" w:rsidR="00207301" w:rsidRPr="00F22BED" w:rsidRDefault="00207301" w:rsidP="00104440">
            <w:r w:rsidRPr="00F22BED">
              <w:rPr>
                <w:rFonts w:eastAsiaTheme="minorEastAsia"/>
              </w:rPr>
              <w:t xml:space="preserve">Generator Efficiency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e</m:t>
                  </m:r>
                </m:sub>
              </m:sSub>
            </m:oMath>
          </w:p>
        </w:tc>
        <w:tc>
          <w:tcPr>
            <w:tcW w:w="3634" w:type="dxa"/>
          </w:tcPr>
          <w:p w14:paraId="191F9C14" w14:textId="77777777" w:rsidR="00207301" w:rsidRPr="00F22BED" w:rsidRDefault="00207301" w:rsidP="00104440">
            <w:r w:rsidRPr="00F22BED">
              <w:t>0.3 Ω</w:t>
            </w:r>
          </w:p>
          <w:p w14:paraId="6CB37A63" w14:textId="77777777" w:rsidR="00207301" w:rsidRPr="00F22BED" w:rsidRDefault="00207301" w:rsidP="00104440">
            <w:r w:rsidRPr="00F22BED">
              <w:t>0.95</w:t>
            </w:r>
          </w:p>
        </w:tc>
      </w:tr>
    </w:tbl>
    <w:p w14:paraId="74DCD7C8" w14:textId="77777777" w:rsidR="00207301" w:rsidRPr="00F22BED" w:rsidRDefault="00207301" w:rsidP="00104440"/>
    <w:p w14:paraId="574F0000" w14:textId="77777777" w:rsidR="00207301" w:rsidRPr="00F22BED" w:rsidRDefault="00207301" w:rsidP="00104440">
      <w:pPr>
        <w:rPr>
          <w:rFonts w:eastAsiaTheme="minorEastAsia"/>
        </w:rPr>
      </w:pPr>
      <w:r w:rsidRPr="00F22BED">
        <w:t xml:space="preserve">Let </w:t>
      </w:r>
      <m:oMath>
        <m:sSub>
          <m:sSubPr>
            <m:ctrlPr>
              <w:rPr>
                <w:rFonts w:ascii="Cambria Math" w:hAnsi="Cambria Math"/>
                <w:i/>
              </w:rPr>
            </m:ctrlPr>
          </m:sSubPr>
          <m:e>
            <m:r>
              <w:rPr>
                <w:rFonts w:ascii="Cambria Math" w:hAnsi="Cambria Math"/>
              </w:rPr>
              <m:t>η</m:t>
            </m:r>
          </m:e>
          <m:sub>
            <m:r>
              <w:rPr>
                <w:rFonts w:ascii="Cambria Math" w:hAnsi="Cambria Math"/>
              </w:rPr>
              <m:t>e,nom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nom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conv,nom</m:t>
            </m:r>
          </m:sub>
        </m:sSub>
      </m:oMath>
      <w:r w:rsidRPr="00F22BED">
        <w:rPr>
          <w:rFonts w:eastAsiaTheme="minorEastAsia"/>
        </w:rPr>
        <w:t xml:space="preserve"> be the efficiency of the electrical circuit of the LEM. Then the nominal converted power from the mechanical power and the armature resistance are given, respectively, by</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91"/>
      </w:tblGrid>
      <w:tr w:rsidR="00207301" w:rsidRPr="00F22BED" w14:paraId="6C7AB8ED" w14:textId="77777777" w:rsidTr="00AF62BE">
        <w:tc>
          <w:tcPr>
            <w:tcW w:w="8359" w:type="dxa"/>
            <w:hideMark/>
          </w:tcPr>
          <w:p w14:paraId="0CBFF305" w14:textId="77777777" w:rsidR="00207301" w:rsidRPr="00F22BED" w:rsidRDefault="00F51420" w:rsidP="00104440">
            <w:pPr>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conv</m:t>
                    </m:r>
                    <m:r>
                      <m:rPr>
                        <m:sty m:val="p"/>
                      </m:rPr>
                      <w:rPr>
                        <w:rFonts w:ascii="Cambria Math" w:hAnsi="Cambria Math"/>
                      </w:rPr>
                      <m:t>,</m:t>
                    </m:r>
                    <m:r>
                      <w:rPr>
                        <w:rFonts w:ascii="Cambria Math" w:hAnsi="Cambria Math"/>
                      </w:rPr>
                      <m:t>nom</m:t>
                    </m:r>
                  </m:sub>
                </m:sSub>
                <m:r>
                  <m:rPr>
                    <m:sty m:val="p"/>
                  </m:rPr>
                  <w:rPr>
                    <w:rFonts w:ascii="Cambria Math" w:hAnsi="Cambria Math"/>
                  </w:rPr>
                  <m:t>=</m:t>
                </m:r>
                <m:sSubSup>
                  <m:sSubSupPr>
                    <m:ctrlPr>
                      <w:rPr>
                        <w:rFonts w:ascii="Cambria Math" w:hAnsi="Cambria Math"/>
                      </w:rPr>
                    </m:ctrlPr>
                  </m:sSubSupPr>
                  <m:e>
                    <m:r>
                      <w:rPr>
                        <w:rFonts w:ascii="Cambria Math" w:hAnsi="Cambria Math"/>
                      </w:rPr>
                      <m:t>η</m:t>
                    </m:r>
                  </m:e>
                  <m:sub>
                    <m:r>
                      <w:rPr>
                        <w:rFonts w:ascii="Cambria Math" w:hAnsi="Cambria Math"/>
                      </w:rPr>
                      <m:t>e</m:t>
                    </m:r>
                  </m:sub>
                  <m:sup>
                    <m:r>
                      <m:rPr>
                        <m:sty m:val="p"/>
                      </m:rPr>
                      <w:rPr>
                        <w:rFonts w:ascii="Cambria Math" w:hAnsi="Cambria Math"/>
                      </w:rPr>
                      <m:t>-1</m:t>
                    </m:r>
                  </m:sup>
                </m:sSubSup>
                <m:sSub>
                  <m:sSubPr>
                    <m:ctrlPr>
                      <w:rPr>
                        <w:rFonts w:ascii="Cambria Math" w:hAnsi="Cambria Math"/>
                      </w:rPr>
                    </m:ctrlPr>
                  </m:sSubPr>
                  <m:e>
                    <m:r>
                      <w:rPr>
                        <w:rFonts w:ascii="Cambria Math" w:hAnsi="Cambria Math"/>
                      </w:rPr>
                      <m:t>P</m:t>
                    </m:r>
                  </m:e>
                  <m:sub>
                    <m:r>
                      <w:rPr>
                        <w:rFonts w:ascii="Cambria Math" w:hAnsi="Cambria Math"/>
                      </w:rPr>
                      <m:t>nom</m:t>
                    </m:r>
                  </m:sub>
                </m:sSub>
              </m:oMath>
            </m:oMathPara>
          </w:p>
          <w:p w14:paraId="3ADAB353" w14:textId="77777777" w:rsidR="00207301" w:rsidRPr="00F22BED" w:rsidRDefault="00207301" w:rsidP="00104440"/>
        </w:tc>
        <w:tc>
          <w:tcPr>
            <w:tcW w:w="991" w:type="dxa"/>
            <w:hideMark/>
          </w:tcPr>
          <w:p w14:paraId="731E4CF1" w14:textId="77777777" w:rsidR="00207301" w:rsidRPr="00F22BED" w:rsidRDefault="00207301" w:rsidP="00104440">
            <w:r w:rsidRPr="00F22BED">
              <w:t>(5.1.1)</w:t>
            </w:r>
          </w:p>
        </w:tc>
      </w:tr>
      <w:tr w:rsidR="00207301" w:rsidRPr="00F22BED" w14:paraId="57801202" w14:textId="77777777" w:rsidTr="00AF62BE">
        <w:tc>
          <w:tcPr>
            <w:tcW w:w="8359" w:type="dxa"/>
          </w:tcPr>
          <w:p w14:paraId="3B155435" w14:textId="77777777" w:rsidR="00207301" w:rsidRPr="00F22BED" w:rsidRDefault="00F51420" w:rsidP="00104440">
            <w:pPr>
              <w:rPr>
                <w:rFonts w:eastAsia="DengXian"/>
              </w:rPr>
            </w:pPr>
            <m:oMathPara>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η</m:t>
                        </m:r>
                      </m:e>
                      <m:sub>
                        <m:r>
                          <w:rPr>
                            <w:rFonts w:ascii="Cambria Math" w:hAnsi="Cambria Math"/>
                          </w:rPr>
                          <m:t>e</m:t>
                        </m:r>
                      </m:sub>
                      <m:sup>
                        <m:r>
                          <m:rPr>
                            <m:sty m:val="p"/>
                          </m:rPr>
                          <w:rPr>
                            <w:rFonts w:ascii="Cambria Math" w:hAnsi="Cambria Math"/>
                          </w:rPr>
                          <m:t>-1</m:t>
                        </m:r>
                      </m:sup>
                    </m:sSubSup>
                    <m:r>
                      <m:rPr>
                        <m:sty m:val="p"/>
                      </m:rPr>
                      <w:rPr>
                        <w:rFonts w:ascii="Cambria Math" w:hAnsi="Cambria Math"/>
                      </w:rPr>
                      <m:t>-1</m:t>
                    </m:r>
                  </m:e>
                </m:d>
                <m:sSub>
                  <m:sSubPr>
                    <m:ctrlPr>
                      <w:rPr>
                        <w:rFonts w:ascii="Cambria Math" w:hAnsi="Cambria Math"/>
                      </w:rPr>
                    </m:ctrlPr>
                  </m:sSubPr>
                  <m:e>
                    <m:r>
                      <w:rPr>
                        <w:rFonts w:ascii="Cambria Math" w:hAnsi="Cambria Math"/>
                      </w:rPr>
                      <m:t>R</m:t>
                    </m:r>
                  </m:e>
                  <m:sub>
                    <m:r>
                      <w:rPr>
                        <w:rFonts w:ascii="Cambria Math" w:hAnsi="Cambria Math"/>
                      </w:rPr>
                      <m:t>L</m:t>
                    </m:r>
                  </m:sub>
                </m:sSub>
              </m:oMath>
            </m:oMathPara>
          </w:p>
        </w:tc>
        <w:tc>
          <w:tcPr>
            <w:tcW w:w="991" w:type="dxa"/>
          </w:tcPr>
          <w:p w14:paraId="3C4C55B0" w14:textId="77777777" w:rsidR="00207301" w:rsidRPr="00F22BED" w:rsidRDefault="00207301" w:rsidP="00104440">
            <w:r w:rsidRPr="00F22BED">
              <w:t>(5.1.2)</w:t>
            </w:r>
          </w:p>
        </w:tc>
      </w:tr>
    </w:tbl>
    <w:p w14:paraId="6A645B55" w14:textId="5A088707" w:rsidR="00AF6C93" w:rsidRPr="00F22BED" w:rsidRDefault="00207301" w:rsidP="00104440">
      <w:r w:rsidRPr="00F22BED">
        <w:t xml:space="preserve">As discussed in section 2.2 the combustion energy released is dependent upon the lower heating value of the fuel. Furthermore, we know that rate of energy released is a function of duration of combustion and combustion quality index. Equation </w:t>
      </w:r>
      <w:r w:rsidR="00594ABE">
        <w:t>(</w:t>
      </w:r>
      <w:r w:rsidRPr="00F22BED">
        <w:t>2.2.2</w:t>
      </w:r>
      <w:r w:rsidR="00594ABE">
        <w:t>)</w:t>
      </w:r>
      <w:r w:rsidRPr="00F22BED">
        <w:t xml:space="preserve"> provides the relation between the instantaneous pressure and rate of combustion energy released which requires the specific heat ratio or adiabatic constant. </w:t>
      </w:r>
      <w:proofErr w:type="gramStart"/>
      <w:r w:rsidRPr="00F22BED">
        <w:t>In order to</w:t>
      </w:r>
      <w:proofErr w:type="gramEnd"/>
      <w:r w:rsidRPr="00F22BED">
        <w:t xml:space="preserve"> determine the total mass of the mover, we also need to have the copper mass density </w:t>
      </w:r>
      <m:oMath>
        <m:sSub>
          <m:sSubPr>
            <m:ctrlPr>
              <w:rPr>
                <w:rFonts w:ascii="Cambria Math" w:hAnsi="Cambria Math"/>
                <w:i/>
              </w:rPr>
            </m:ctrlPr>
          </m:sSubPr>
          <m:e>
            <m:r>
              <w:rPr>
                <w:rFonts w:ascii="Cambria Math" w:hAnsi="Cambria Math"/>
              </w:rPr>
              <m:t>ρ</m:t>
            </m:r>
          </m:e>
          <m:sub>
            <m:r>
              <w:rPr>
                <w:rFonts w:ascii="Cambria Math" w:hAnsi="Cambria Math"/>
              </w:rPr>
              <m:t>cu</m:t>
            </m:r>
          </m:sub>
        </m:sSub>
      </m:oMath>
      <w:r w:rsidRPr="00F22BED">
        <w:rPr>
          <w:rFonts w:eastAsiaTheme="minorEastAsia"/>
        </w:rPr>
        <w:t xml:space="preserve"> and assume a current density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cu</m:t>
            </m:r>
          </m:sub>
        </m:sSub>
        <m:r>
          <w:rPr>
            <w:rFonts w:ascii="Cambria Math" w:eastAsiaTheme="minorEastAsia" w:hAnsi="Cambria Math"/>
          </w:rPr>
          <m:t xml:space="preserve"> </m:t>
        </m:r>
      </m:oMath>
      <w:r w:rsidRPr="00F22BED">
        <w:rPr>
          <w:rFonts w:eastAsiaTheme="minorEastAsia"/>
        </w:rPr>
        <w:t xml:space="preserve">for the armature coil. </w:t>
      </w:r>
      <w:r w:rsidRPr="00F22BED">
        <w:t>The assumed values of these parameters are tabulated in Table 5.2.</w:t>
      </w:r>
    </w:p>
    <w:p w14:paraId="147918EA" w14:textId="52A81586" w:rsidR="00207301" w:rsidRPr="00F22BED" w:rsidRDefault="00C11E79" w:rsidP="00104440">
      <w:r w:rsidRPr="00F22BED">
        <w:t xml:space="preserve">                                    </w:t>
      </w:r>
      <w:r w:rsidR="00854306" w:rsidRPr="00F22BED">
        <w:t xml:space="preserve"> </w:t>
      </w:r>
      <w:r w:rsidR="00207301" w:rsidRPr="00F22BED">
        <w:t>Table 5.2. Assumed Design Parameters</w:t>
      </w:r>
    </w:p>
    <w:tbl>
      <w:tblPr>
        <w:tblStyle w:val="TableGrid0"/>
        <w:tblW w:w="0" w:type="auto"/>
        <w:tblBorders>
          <w:insideH w:val="none" w:sz="0" w:space="0" w:color="auto"/>
          <w:insideV w:val="none" w:sz="0" w:space="0" w:color="auto"/>
        </w:tblBorders>
        <w:tblLook w:val="04A0" w:firstRow="1" w:lastRow="0" w:firstColumn="1" w:lastColumn="0" w:noHBand="0" w:noVBand="1"/>
      </w:tblPr>
      <w:tblGrid>
        <w:gridCol w:w="4508"/>
        <w:gridCol w:w="4508"/>
      </w:tblGrid>
      <w:tr w:rsidR="00207301" w:rsidRPr="00F22BED" w14:paraId="16244F2F" w14:textId="77777777" w:rsidTr="00565649">
        <w:tc>
          <w:tcPr>
            <w:tcW w:w="4508" w:type="dxa"/>
          </w:tcPr>
          <w:p w14:paraId="04BD91C4" w14:textId="77777777" w:rsidR="00207301" w:rsidRPr="00F22BED" w:rsidRDefault="00207301" w:rsidP="00104440">
            <w:r w:rsidRPr="00F22BED">
              <w:t xml:space="preserve">Parameter </w:t>
            </w:r>
          </w:p>
        </w:tc>
        <w:tc>
          <w:tcPr>
            <w:tcW w:w="4508" w:type="dxa"/>
          </w:tcPr>
          <w:p w14:paraId="778DCDFD" w14:textId="77777777" w:rsidR="00207301" w:rsidRPr="00F22BED" w:rsidRDefault="00207301" w:rsidP="00104440">
            <w:r w:rsidRPr="00F22BED">
              <w:t>Value</w:t>
            </w:r>
          </w:p>
        </w:tc>
      </w:tr>
      <w:tr w:rsidR="00207301" w:rsidRPr="00F22BED" w14:paraId="4033E71F" w14:textId="77777777" w:rsidTr="00565649">
        <w:trPr>
          <w:trHeight w:val="127"/>
        </w:trPr>
        <w:tc>
          <w:tcPr>
            <w:tcW w:w="4508" w:type="dxa"/>
          </w:tcPr>
          <w:p w14:paraId="09FE83B0" w14:textId="77777777" w:rsidR="00207301" w:rsidRPr="00F22BED" w:rsidRDefault="00207301" w:rsidP="00104440">
            <w:r w:rsidRPr="00F22BED">
              <w:t>Piston mass (</w:t>
            </w:r>
            <m:oMath>
              <m:r>
                <w:rPr>
                  <w:rFonts w:ascii="Cambria Math" w:hAnsi="Cambria Math"/>
                </w:rPr>
                <m:t>M</m:t>
              </m:r>
            </m:oMath>
            <w:r w:rsidRPr="00F22BED">
              <w:t>)</w:t>
            </w:r>
          </w:p>
        </w:tc>
        <w:tc>
          <w:tcPr>
            <w:tcW w:w="4508" w:type="dxa"/>
          </w:tcPr>
          <w:p w14:paraId="040EA09A" w14:textId="77777777" w:rsidR="00207301" w:rsidRPr="00F22BED" w:rsidRDefault="00207301" w:rsidP="00104440">
            <w:r w:rsidRPr="00F22BED">
              <w:t>4 kg</w:t>
            </w:r>
          </w:p>
        </w:tc>
      </w:tr>
      <w:tr w:rsidR="00207301" w:rsidRPr="00F22BED" w14:paraId="64CFDFE6" w14:textId="77777777" w:rsidTr="00565649">
        <w:tc>
          <w:tcPr>
            <w:tcW w:w="4508" w:type="dxa"/>
          </w:tcPr>
          <w:p w14:paraId="22366C6D" w14:textId="77777777" w:rsidR="00207301" w:rsidRPr="00F22BED" w:rsidRDefault="00207301" w:rsidP="00104440">
            <w:r w:rsidRPr="00F22BED">
              <w:t>Viscous friction coefficient (</w:t>
            </w:r>
            <m:oMath>
              <m:r>
                <w:rPr>
                  <w:rFonts w:ascii="Cambria Math" w:hAnsi="Cambria Math"/>
                </w:rPr>
                <m:t>c</m:t>
              </m:r>
            </m:oMath>
            <w:r w:rsidRPr="00F22BED">
              <w:t xml:space="preserve">) </w:t>
            </w:r>
          </w:p>
        </w:tc>
        <w:tc>
          <w:tcPr>
            <w:tcW w:w="4508" w:type="dxa"/>
          </w:tcPr>
          <w:p w14:paraId="1CEA551C" w14:textId="77777777" w:rsidR="00207301" w:rsidRPr="00F22BED" w:rsidRDefault="00207301" w:rsidP="00104440">
            <w:pPr>
              <w:rPr>
                <w:vertAlign w:val="superscript"/>
              </w:rPr>
            </w:pPr>
            <w:r w:rsidRPr="00F22BED">
              <w:t>12 N/ms</w:t>
            </w:r>
            <w:r w:rsidRPr="00F22BED">
              <w:rPr>
                <w:vertAlign w:val="superscript"/>
              </w:rPr>
              <w:t>-1</w:t>
            </w:r>
          </w:p>
        </w:tc>
      </w:tr>
      <w:tr w:rsidR="00207301" w:rsidRPr="00F22BED" w14:paraId="7BB5612C" w14:textId="77777777" w:rsidTr="00565649">
        <w:tc>
          <w:tcPr>
            <w:tcW w:w="4508" w:type="dxa"/>
          </w:tcPr>
          <w:p w14:paraId="15CD5466" w14:textId="77777777" w:rsidR="00207301" w:rsidRPr="00F22BED" w:rsidRDefault="00207301" w:rsidP="00104440">
            <w:r w:rsidRPr="00F22BED">
              <w:t xml:space="preserve">Specific heat ratio </w:t>
            </w:r>
            <m:oMath>
              <m:r>
                <w:rPr>
                  <w:rFonts w:ascii="Cambria Math" w:hAnsi="Cambria Math"/>
                </w:rPr>
                <m:t>(γ)</m:t>
              </m:r>
            </m:oMath>
          </w:p>
        </w:tc>
        <w:tc>
          <w:tcPr>
            <w:tcW w:w="4508" w:type="dxa"/>
          </w:tcPr>
          <w:p w14:paraId="012B785E" w14:textId="77777777" w:rsidR="00207301" w:rsidRPr="00F22BED" w:rsidRDefault="00207301" w:rsidP="00104440">
            <w:r w:rsidRPr="00F22BED">
              <w:t>1.32</w:t>
            </w:r>
          </w:p>
        </w:tc>
      </w:tr>
      <w:tr w:rsidR="00207301" w:rsidRPr="00F22BED" w14:paraId="59CDEEAB" w14:textId="77777777" w:rsidTr="00565649">
        <w:tc>
          <w:tcPr>
            <w:tcW w:w="4508" w:type="dxa"/>
          </w:tcPr>
          <w:p w14:paraId="785DC992" w14:textId="77777777" w:rsidR="00207301" w:rsidRPr="00F22BED" w:rsidRDefault="00207301" w:rsidP="00104440">
            <w:r w:rsidRPr="00F22BED">
              <w:t>Lower heating value (</w:t>
            </w:r>
            <m:oMath>
              <m:sSub>
                <m:sSubPr>
                  <m:ctrlPr>
                    <w:rPr>
                      <w:rFonts w:ascii="Cambria Math" w:hAnsi="Cambria Math"/>
                      <w:i/>
                    </w:rPr>
                  </m:ctrlPr>
                </m:sSubPr>
                <m:e>
                  <m:r>
                    <w:rPr>
                      <w:rFonts w:ascii="Cambria Math" w:hAnsi="Cambria Math"/>
                    </w:rPr>
                    <m:t>Q</m:t>
                  </m:r>
                </m:e>
                <m:sub>
                  <m:r>
                    <w:rPr>
                      <w:rFonts w:ascii="Cambria Math" w:hAnsi="Cambria Math"/>
                    </w:rPr>
                    <m:t>LHV</m:t>
                  </m:r>
                </m:sub>
              </m:sSub>
            </m:oMath>
            <w:r w:rsidRPr="00F22BED">
              <w:t>)</w:t>
            </w:r>
          </w:p>
        </w:tc>
        <w:tc>
          <w:tcPr>
            <w:tcW w:w="4508" w:type="dxa"/>
          </w:tcPr>
          <w:p w14:paraId="410AE3B2" w14:textId="77777777" w:rsidR="00207301" w:rsidRPr="00F22BED" w:rsidRDefault="00207301" w:rsidP="00104440">
            <w:r w:rsidRPr="00F22BED">
              <w:t>44 j/mg</w:t>
            </w:r>
          </w:p>
        </w:tc>
      </w:tr>
      <w:tr w:rsidR="00207301" w:rsidRPr="00F22BED" w14:paraId="758CEEF8" w14:textId="77777777" w:rsidTr="00565649">
        <w:tc>
          <w:tcPr>
            <w:tcW w:w="4508" w:type="dxa"/>
          </w:tcPr>
          <w:p w14:paraId="4C49E924" w14:textId="77777777" w:rsidR="00207301" w:rsidRPr="00F22BED" w:rsidRDefault="00207301" w:rsidP="00104440">
            <w:r w:rsidRPr="00F22BED">
              <w:t>Combustion quality index (</w:t>
            </w:r>
            <m:oMath>
              <m:r>
                <w:rPr>
                  <w:rFonts w:ascii="Cambria Math" w:hAnsi="Cambria Math"/>
                </w:rPr>
                <m:t>n</m:t>
              </m:r>
            </m:oMath>
            <w:r w:rsidRPr="00F22BED">
              <w:t>)</w:t>
            </w:r>
          </w:p>
        </w:tc>
        <w:tc>
          <w:tcPr>
            <w:tcW w:w="4508" w:type="dxa"/>
          </w:tcPr>
          <w:p w14:paraId="4A81EDCF" w14:textId="77777777" w:rsidR="00207301" w:rsidRPr="00F22BED" w:rsidRDefault="00207301" w:rsidP="00104440">
            <w:r w:rsidRPr="00F22BED">
              <w:t>2</w:t>
            </w:r>
          </w:p>
        </w:tc>
      </w:tr>
      <w:tr w:rsidR="00207301" w:rsidRPr="00F22BED" w14:paraId="1CE4DB22" w14:textId="77777777" w:rsidTr="00565649">
        <w:tc>
          <w:tcPr>
            <w:tcW w:w="4508" w:type="dxa"/>
          </w:tcPr>
          <w:p w14:paraId="3AB898F4" w14:textId="77777777" w:rsidR="00207301" w:rsidRPr="00F22BED" w:rsidRDefault="00207301" w:rsidP="00104440">
            <w:r w:rsidRPr="00F22BED">
              <w:t>Duration of combustion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F22BED">
              <w:t>)</w:t>
            </w:r>
          </w:p>
        </w:tc>
        <w:tc>
          <w:tcPr>
            <w:tcW w:w="4508" w:type="dxa"/>
          </w:tcPr>
          <w:p w14:paraId="56D0A207" w14:textId="77777777" w:rsidR="00207301" w:rsidRPr="00F22BED" w:rsidRDefault="00207301" w:rsidP="00104440">
            <w:r w:rsidRPr="00F22BED">
              <w:t>0.04 s</w:t>
            </w:r>
          </w:p>
        </w:tc>
      </w:tr>
      <w:tr w:rsidR="00207301" w:rsidRPr="00F22BED" w14:paraId="5F2365E6" w14:textId="77777777" w:rsidTr="00565649">
        <w:tc>
          <w:tcPr>
            <w:tcW w:w="4508" w:type="dxa"/>
          </w:tcPr>
          <w:p w14:paraId="12B7731B" w14:textId="77777777" w:rsidR="00207301" w:rsidRPr="00F22BED" w:rsidRDefault="00207301" w:rsidP="00104440">
            <w:r w:rsidRPr="00F22BED">
              <w:t>Piston cross section area (</w:t>
            </w:r>
            <m:oMath>
              <m:r>
                <w:rPr>
                  <w:rFonts w:ascii="Cambria Math" w:hAnsi="Cambria Math"/>
                </w:rPr>
                <m:t>A</m:t>
              </m:r>
            </m:oMath>
            <w:r w:rsidRPr="00F22BED">
              <w:t>)</w:t>
            </w:r>
          </w:p>
        </w:tc>
        <w:tc>
          <w:tcPr>
            <w:tcW w:w="4508" w:type="dxa"/>
          </w:tcPr>
          <w:p w14:paraId="22C79ECA" w14:textId="43E44E87" w:rsidR="00207301" w:rsidRPr="00F22BED" w:rsidRDefault="00207301" w:rsidP="00104440">
            <w:pPr>
              <w:rPr>
                <w:vertAlign w:val="superscript"/>
              </w:rPr>
            </w:pPr>
            <w:r w:rsidRPr="00F22BED">
              <w:t>0.00</w:t>
            </w:r>
            <w:del w:id="122" w:author="Zhu, Jim" w:date="2022-04-16T11:10:00Z">
              <w:r w:rsidRPr="00F22BED" w:rsidDel="00A76E28">
                <w:delText xml:space="preserve"> </w:delText>
              </w:r>
            </w:del>
            <w:r w:rsidRPr="00F22BED">
              <w:t>82</w:t>
            </w:r>
            <w:ins w:id="123" w:author="Zhu, Jim" w:date="2022-04-16T11:10:00Z">
              <w:r w:rsidR="00A76E28">
                <w:t xml:space="preserve"> </w:t>
              </w:r>
            </w:ins>
            <w:r w:rsidRPr="00F22BED">
              <w:t>m</w:t>
            </w:r>
            <w:r w:rsidRPr="00F22BED">
              <w:rPr>
                <w:vertAlign w:val="superscript"/>
              </w:rPr>
              <w:t>2</w:t>
            </w:r>
          </w:p>
        </w:tc>
      </w:tr>
      <w:tr w:rsidR="00207301" w:rsidRPr="00F22BED" w14:paraId="09536909" w14:textId="77777777" w:rsidTr="00565649">
        <w:tc>
          <w:tcPr>
            <w:tcW w:w="4508" w:type="dxa"/>
          </w:tcPr>
          <w:p w14:paraId="6C09236F" w14:textId="77777777" w:rsidR="00207301" w:rsidRPr="00F22BED" w:rsidRDefault="00207301" w:rsidP="00104440">
            <w:r w:rsidRPr="00F22BED">
              <w:t>Current density of copper (</w:t>
            </w:r>
            <m:oMath>
              <m:sSub>
                <m:sSubPr>
                  <m:ctrlPr>
                    <w:rPr>
                      <w:rFonts w:ascii="Cambria Math" w:hAnsi="Cambria Math"/>
                      <w:i/>
                    </w:rPr>
                  </m:ctrlPr>
                </m:sSubPr>
                <m:e>
                  <m:r>
                    <w:rPr>
                      <w:rFonts w:ascii="Cambria Math" w:hAnsi="Cambria Math"/>
                    </w:rPr>
                    <m:t>σ</m:t>
                  </m:r>
                </m:e>
                <m:sub>
                  <m:r>
                    <w:rPr>
                      <w:rFonts w:ascii="Cambria Math" w:hAnsi="Cambria Math"/>
                    </w:rPr>
                    <m:t>cu</m:t>
                  </m:r>
                </m:sub>
              </m:sSub>
              <m:r>
                <w:rPr>
                  <w:rFonts w:ascii="Cambria Math" w:hAnsi="Cambria Math"/>
                </w:rPr>
                <m:t>)</m:t>
              </m:r>
            </m:oMath>
          </w:p>
        </w:tc>
        <w:tc>
          <w:tcPr>
            <w:tcW w:w="4508" w:type="dxa"/>
          </w:tcPr>
          <w:p w14:paraId="35A15555" w14:textId="77777777" w:rsidR="00207301" w:rsidRPr="00F22BED" w:rsidRDefault="00207301" w:rsidP="00104440">
            <w:pPr>
              <w:rPr>
                <w:vertAlign w:val="superscript"/>
              </w:rPr>
            </w:pPr>
            <w:r w:rsidRPr="00F22BED">
              <w:t>6 A/mm</w:t>
            </w:r>
            <w:r w:rsidRPr="00F22BED">
              <w:rPr>
                <w:vertAlign w:val="superscript"/>
              </w:rPr>
              <w:t>2</w:t>
            </w:r>
          </w:p>
        </w:tc>
      </w:tr>
    </w:tbl>
    <w:p w14:paraId="5FF138DD" w14:textId="77777777" w:rsidR="00207301" w:rsidRPr="00F22BED" w:rsidRDefault="00207301" w:rsidP="00104440"/>
    <w:p w14:paraId="700C265B" w14:textId="77777777" w:rsidR="0015225A" w:rsidRDefault="0015225A" w:rsidP="0015225A">
      <w:bookmarkStart w:id="124" w:name="_Hlk100182116"/>
    </w:p>
    <w:p w14:paraId="1D286281" w14:textId="77777777" w:rsidR="0015225A" w:rsidRDefault="0015225A" w:rsidP="0015225A"/>
    <w:p w14:paraId="3157A2A4" w14:textId="77777777" w:rsidR="0015225A" w:rsidRPr="00F22BED" w:rsidRDefault="0015225A" w:rsidP="0015225A">
      <w:r w:rsidRPr="00F22BED">
        <w:t>With the parameters given in Tables 5.1 and 5.2, the remaining key design parameters, such as spring stiffness, coil mass, RMS nominal velocity and stroke length, can be determined as follows.</w:t>
      </w:r>
    </w:p>
    <w:p w14:paraId="0A0734C3" w14:textId="77777777" w:rsidR="0015225A" w:rsidRPr="00F22BED" w:rsidRDefault="0015225A" w:rsidP="0015225A">
      <w:r w:rsidRPr="00F22BED">
        <w:t xml:space="preserve">As discussed in section 2.4.2, the spring stiffness and mover mass are to be tuned to the operational frequency. </w:t>
      </w:r>
      <w:r w:rsidRPr="00F22BED">
        <w:rPr>
          <w:szCs w:val="24"/>
        </w:rPr>
        <w:t xml:space="preserve">We start with </w:t>
      </w:r>
      <w:r w:rsidRPr="00F22BED">
        <w:rPr>
          <w:rFonts w:eastAsiaTheme="minorEastAsia"/>
          <w:szCs w:val="24"/>
        </w:rPr>
        <w:t>energy balance equation for a single cycle which is:</w:t>
      </w:r>
    </w:p>
    <w:tbl>
      <w:tblPr>
        <w:tblStyle w:val="TableGrid"/>
        <w:tblW w:w="0" w:type="auto"/>
        <w:tblInd w:w="5" w:type="dxa"/>
        <w:tblLook w:val="04A0" w:firstRow="1" w:lastRow="0" w:firstColumn="1" w:lastColumn="0" w:noHBand="0" w:noVBand="1"/>
      </w:tblPr>
      <w:tblGrid>
        <w:gridCol w:w="8359"/>
        <w:gridCol w:w="991"/>
      </w:tblGrid>
      <w:tr w:rsidR="0015225A" w:rsidRPr="00F22BED" w14:paraId="64143633" w14:textId="77777777" w:rsidTr="00BE6224">
        <w:tc>
          <w:tcPr>
            <w:tcW w:w="8359" w:type="dxa"/>
            <w:hideMark/>
          </w:tcPr>
          <w:p w14:paraId="517FE5BF" w14:textId="77777777" w:rsidR="0015225A" w:rsidRPr="00F22BED" w:rsidRDefault="00F51420" w:rsidP="00BE6224">
            <w:pPr>
              <w:rPr>
                <w:rFonts w:eastAsiaTheme="minorHAnsi"/>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conv</m:t>
                        </m:r>
                      </m:sub>
                    </m:sSub>
                  </m:num>
                  <m:den>
                    <m:sSub>
                      <m:sSubPr>
                        <m:ctrlPr>
                          <w:rPr>
                            <w:rFonts w:ascii="Cambria Math" w:hAnsi="Cambria Math"/>
                          </w:rPr>
                        </m:ctrlPr>
                      </m:sSubPr>
                      <m:e>
                        <m:r>
                          <w:rPr>
                            <w:rFonts w:ascii="Cambria Math" w:hAnsi="Cambria Math"/>
                          </w:rPr>
                          <m:t>f</m:t>
                        </m:r>
                      </m:e>
                      <m:sub>
                        <m:r>
                          <w:rPr>
                            <w:rFonts w:ascii="Cambria Math" w:hAnsi="Cambria Math"/>
                          </w:rPr>
                          <m:t>o</m:t>
                        </m:r>
                      </m:sub>
                    </m:sSub>
                  </m:den>
                </m:f>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load</m:t>
                    </m:r>
                  </m:sub>
                </m:sSub>
              </m:oMath>
            </m:oMathPara>
          </w:p>
        </w:tc>
        <w:tc>
          <w:tcPr>
            <w:tcW w:w="991" w:type="dxa"/>
            <w:hideMark/>
          </w:tcPr>
          <w:p w14:paraId="329DA01D" w14:textId="77777777" w:rsidR="0015225A" w:rsidRPr="00F22BED" w:rsidRDefault="0015225A" w:rsidP="00BE6224">
            <w:r w:rsidRPr="00F22BED">
              <w:t>(5.1.3)</w:t>
            </w:r>
          </w:p>
        </w:tc>
      </w:tr>
    </w:tbl>
    <w:p w14:paraId="76702F2C" w14:textId="77777777" w:rsidR="0015225A" w:rsidRPr="00F22BED" w:rsidRDefault="0015225A" w:rsidP="0015225A">
      <w:pPr>
        <w:rPr>
          <w:rFonts w:eastAsiaTheme="minorEastAsia"/>
        </w:rPr>
      </w:pPr>
      <w:r w:rsidRPr="00F22BED">
        <w:t xml:space="preserve">where </w:t>
      </w:r>
      <m:oMath>
        <m:sSub>
          <m:sSubPr>
            <m:ctrlPr>
              <w:rPr>
                <w:rFonts w:ascii="Cambria Math" w:hAnsi="Cambria Math"/>
                <w:i/>
              </w:rPr>
            </m:ctrlPr>
          </m:sSubPr>
          <m:e>
            <m:r>
              <w:rPr>
                <w:rFonts w:ascii="Cambria Math" w:hAnsi="Cambria Math"/>
              </w:rPr>
              <m:t>P</m:t>
            </m:r>
          </m:e>
          <m:sub>
            <m:r>
              <w:rPr>
                <w:rFonts w:ascii="Cambria Math" w:hAnsi="Cambria Math"/>
              </w:rPr>
              <m:t>conv</m:t>
            </m:r>
          </m:sub>
        </m:sSub>
      </m:oMath>
      <w:r w:rsidRPr="00F22BED">
        <w:rPr>
          <w:rFonts w:eastAsiaTheme="minorEastAsia"/>
        </w:rPr>
        <w:t xml:space="preserve"> is the converted power,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load</m:t>
            </m:r>
          </m:sub>
        </m:sSub>
      </m:oMath>
      <w:r w:rsidRPr="00F22BED">
        <w:rPr>
          <w:rFonts w:eastAsiaTheme="minorEastAsia"/>
        </w:rPr>
        <w:t xml:space="preserve"> is the output energy of the system over one cycle,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m:t>
            </m:r>
          </m:sub>
        </m:sSub>
      </m:oMath>
      <w:r w:rsidRPr="00F22BED">
        <w:rPr>
          <w:rFonts w:eastAsiaTheme="minorEastAsia"/>
        </w:rPr>
        <w:t xml:space="preserve"> is the </w:t>
      </w:r>
      <w:commentRangeStart w:id="125"/>
      <w:r w:rsidRPr="00F22BED">
        <w:rPr>
          <w:rFonts w:eastAsiaTheme="minorEastAsia"/>
        </w:rPr>
        <w:t>operational frequency</w:t>
      </w:r>
      <w:commentRangeEnd w:id="125"/>
      <w:r w:rsidR="009951C8">
        <w:rPr>
          <w:rStyle w:val="CommentReference"/>
        </w:rPr>
        <w:commentReference w:id="125"/>
      </w:r>
      <w:r w:rsidRPr="00F22BED">
        <w:rPr>
          <w:rFonts w:eastAsiaTheme="minorEastAsia"/>
        </w:rPr>
        <w:t>.</w:t>
      </w:r>
    </w:p>
    <w:p w14:paraId="48CE935C" w14:textId="77777777" w:rsidR="0015225A" w:rsidRPr="00F22BED" w:rsidRDefault="0015225A" w:rsidP="0015225A">
      <w:pPr>
        <w:rPr>
          <w:rFonts w:eastAsiaTheme="minorEastAsia"/>
        </w:rPr>
      </w:pPr>
      <w:r w:rsidRPr="00F22BED">
        <w:rPr>
          <w:rFonts w:eastAsiaTheme="minorEastAsia"/>
        </w:rPr>
        <w:lastRenderedPageBreak/>
        <w:t>The mechanical energy converted to the electrical energy over one cycle is given by</w:t>
      </w:r>
    </w:p>
    <w:tbl>
      <w:tblPr>
        <w:tblStyle w:val="TableGrid"/>
        <w:tblW w:w="0" w:type="auto"/>
        <w:tblInd w:w="5" w:type="dxa"/>
        <w:tblLook w:val="04A0" w:firstRow="1" w:lastRow="0" w:firstColumn="1" w:lastColumn="0" w:noHBand="0" w:noVBand="1"/>
      </w:tblPr>
      <w:tblGrid>
        <w:gridCol w:w="8359"/>
        <w:gridCol w:w="991"/>
      </w:tblGrid>
      <w:tr w:rsidR="0015225A" w:rsidRPr="00F22BED" w14:paraId="65FEDCF2" w14:textId="77777777" w:rsidTr="00BE6224">
        <w:tc>
          <w:tcPr>
            <w:tcW w:w="8359" w:type="dxa"/>
            <w:hideMark/>
          </w:tcPr>
          <w:p w14:paraId="37F80B50" w14:textId="77777777" w:rsidR="0015225A" w:rsidRPr="00F22BED" w:rsidRDefault="00F51420" w:rsidP="00BE6224">
            <w:pPr>
              <w:rPr>
                <w:rFonts w:eastAsiaTheme="minorHAnsi"/>
              </w:rPr>
            </w:pPr>
            <m:oMathPara>
              <m:oMath>
                <m:f>
                  <m:fPr>
                    <m:ctrlPr>
                      <w:rPr>
                        <w:rFonts w:ascii="Cambria Math" w:eastAsiaTheme="minorHAnsi" w:hAnsi="Cambria Math"/>
                      </w:rPr>
                    </m:ctrlPr>
                  </m:fPr>
                  <m:num>
                    <m:r>
                      <w:rPr>
                        <w:rFonts w:ascii="Cambria Math" w:eastAsiaTheme="minorHAnsi" w:hAnsi="Cambria Math"/>
                      </w:rPr>
                      <m:t>M</m:t>
                    </m:r>
                    <m:sSup>
                      <m:sSupPr>
                        <m:ctrlPr>
                          <w:rPr>
                            <w:rFonts w:ascii="Cambria Math" w:eastAsiaTheme="minorHAnsi" w:hAnsi="Cambria Math"/>
                          </w:rPr>
                        </m:ctrlPr>
                      </m:sSupPr>
                      <m:e>
                        <m:r>
                          <w:rPr>
                            <w:rFonts w:ascii="Cambria Math" w:eastAsiaTheme="minorHAnsi" w:hAnsi="Cambria Math"/>
                          </w:rPr>
                          <m:t>V</m:t>
                        </m:r>
                      </m:e>
                      <m:sup>
                        <m:r>
                          <m:rPr>
                            <m:sty m:val="p"/>
                          </m:rPr>
                          <w:rPr>
                            <w:rFonts w:ascii="Cambria Math" w:eastAsiaTheme="minorHAnsi" w:hAnsi="Cambria Math"/>
                          </w:rPr>
                          <m:t>2</m:t>
                        </m:r>
                      </m:sup>
                    </m:sSup>
                  </m:num>
                  <m:den>
                    <m:r>
                      <m:rPr>
                        <m:sty m:val="p"/>
                      </m:rPr>
                      <w:rPr>
                        <w:rFonts w:ascii="Cambria Math" w:eastAsiaTheme="minorHAnsi" w:hAnsi="Cambria Math"/>
                      </w:rPr>
                      <m:t>2</m:t>
                    </m:r>
                  </m:den>
                </m:f>
                <m:r>
                  <m:rPr>
                    <m:sty m:val="p"/>
                  </m:rPr>
                  <w:rPr>
                    <w:rFonts w:ascii="Cambria Math" w:eastAsiaTheme="minorHAnsi"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eastAsiaTheme="minorHAnsi" w:hAnsi="Cambria Math"/>
                          </w:rPr>
                          <m:t>k</m:t>
                        </m:r>
                      </m:e>
                      <m:sub>
                        <m:r>
                          <w:rPr>
                            <w:rFonts w:ascii="Cambria Math" w:eastAsiaTheme="minorHAnsi" w:hAnsi="Cambria Math"/>
                          </w:rPr>
                          <m:t>sp</m:t>
                        </m:r>
                      </m:sub>
                    </m:sSub>
                    <m:sSup>
                      <m:sSupPr>
                        <m:ctrlPr>
                          <w:rPr>
                            <w:rFonts w:ascii="Cambria Math" w:eastAsiaTheme="minorHAnsi" w:hAnsi="Cambria Math"/>
                          </w:rPr>
                        </m:ctrlPr>
                      </m:sSupPr>
                      <m:e>
                        <m:r>
                          <w:rPr>
                            <w:rFonts w:ascii="Cambria Math" w:eastAsiaTheme="minorHAnsi" w:hAnsi="Cambria Math"/>
                          </w:rPr>
                          <m:t>X</m:t>
                        </m:r>
                      </m:e>
                      <m:sup>
                        <m:r>
                          <m:rPr>
                            <m:sty m:val="p"/>
                          </m:rPr>
                          <w:rPr>
                            <w:rFonts w:ascii="Cambria Math" w:eastAsiaTheme="minorHAnsi" w:hAnsi="Cambria Math"/>
                          </w:rPr>
                          <m:t>2</m:t>
                        </m:r>
                      </m:sup>
                    </m:sSup>
                  </m:num>
                  <m:den>
                    <m:r>
                      <m:rPr>
                        <m:sty m:val="p"/>
                      </m:rPr>
                      <w:rPr>
                        <w:rFonts w:ascii="Cambria Math" w:eastAsiaTheme="minorHAnsi" w:hAnsi="Cambria Math"/>
                      </w:rPr>
                      <m:t>2</m:t>
                    </m:r>
                  </m:den>
                </m:f>
                <m:r>
                  <m:rPr>
                    <m:sty m:val="p"/>
                  </m:rP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W</m:t>
                    </m:r>
                  </m:e>
                  <m:sub>
                    <m:r>
                      <w:rPr>
                        <w:rFonts w:ascii="Cambria Math" w:eastAsiaTheme="minorHAnsi" w:hAnsi="Cambria Math"/>
                      </w:rPr>
                      <m:t>dis</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W</m:t>
                    </m:r>
                  </m:e>
                  <m:sub>
                    <m:r>
                      <w:rPr>
                        <w:rFonts w:ascii="Cambria Math" w:eastAsiaTheme="minorHAnsi" w:hAnsi="Cambria Math"/>
                      </w:rPr>
                      <m:t>cyc</m:t>
                    </m:r>
                  </m:sub>
                </m:sSub>
              </m:oMath>
            </m:oMathPara>
          </w:p>
        </w:tc>
        <w:tc>
          <w:tcPr>
            <w:tcW w:w="991" w:type="dxa"/>
            <w:hideMark/>
          </w:tcPr>
          <w:p w14:paraId="41D6BC34" w14:textId="77777777" w:rsidR="0015225A" w:rsidRPr="00F22BED" w:rsidRDefault="0015225A" w:rsidP="00BE6224">
            <w:r w:rsidRPr="00F22BED">
              <w:t>(5.1.4)</w:t>
            </w:r>
          </w:p>
        </w:tc>
      </w:tr>
    </w:tbl>
    <w:p w14:paraId="7D6F29BE" w14:textId="5CF4DA7A" w:rsidR="0015225A" w:rsidRDefault="0015225A" w:rsidP="0015225A">
      <w:pPr>
        <w:rPr>
          <w:rFonts w:eastAsiaTheme="minorEastAsia"/>
        </w:rPr>
      </w:pPr>
      <w:r w:rsidRPr="00F22BED">
        <w:t xml:space="preserve">where,  </w:t>
      </w:r>
      <m:oMath>
        <m:r>
          <w:rPr>
            <w:rFonts w:ascii="Cambria Math" w:hAnsi="Cambria Math"/>
          </w:rPr>
          <m:t>M</m:t>
        </m:r>
      </m:oMath>
      <w:r w:rsidRPr="00F22BED">
        <w:rPr>
          <w:rFonts w:eastAsiaTheme="minorEastAsia"/>
        </w:rPr>
        <w:t xml:space="preserve"> is the mover mass,</w:t>
      </w:r>
      <w:r w:rsidRPr="00F22BED">
        <w:rPr>
          <w:i/>
        </w:rPr>
        <w:t xml:space="preserve"> </w:t>
      </w:r>
      <m:oMath>
        <m:sSub>
          <m:sSubPr>
            <m:ctrlPr>
              <w:rPr>
                <w:rFonts w:ascii="Cambria Math" w:hAnsi="Cambria Math"/>
                <w:i/>
              </w:rPr>
            </m:ctrlPr>
          </m:sSubPr>
          <m:e>
            <m:r>
              <w:rPr>
                <w:rFonts w:ascii="Cambria Math" w:hAnsi="Cambria Math"/>
              </w:rPr>
              <m:t>k</m:t>
            </m:r>
          </m:e>
          <m:sub>
            <m:r>
              <w:rPr>
                <w:rFonts w:ascii="Cambria Math" w:hAnsi="Cambria Math"/>
              </w:rPr>
              <m:t>sp</m:t>
            </m:r>
          </m:sub>
        </m:sSub>
      </m:oMath>
      <w:r w:rsidRPr="00F22BED">
        <w:rPr>
          <w:rFonts w:eastAsiaTheme="minorEastAsia"/>
          <w:i/>
        </w:rPr>
        <w:t xml:space="preserve"> </w:t>
      </w:r>
      <w:r w:rsidRPr="00F22BED">
        <w:rPr>
          <w:rFonts w:eastAsiaTheme="minorEastAsia"/>
        </w:rPr>
        <w:t xml:space="preserve">is the spring stiffness, </w:t>
      </w:r>
      <m:oMath>
        <m:r>
          <w:rPr>
            <w:rFonts w:ascii="Cambria Math" w:eastAsiaTheme="minorEastAsia" w:hAnsi="Cambria Math"/>
          </w:rPr>
          <m:t>V</m:t>
        </m:r>
      </m:oMath>
      <w:r w:rsidRPr="00F22BED">
        <w:rPr>
          <w:rFonts w:eastAsiaTheme="minorEastAsia"/>
        </w:rPr>
        <w:t xml:space="preserve"> is the RMS nominal velocity,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dis</m:t>
            </m:r>
          </m:sub>
        </m:sSub>
      </m:oMath>
      <w:r>
        <w:rPr>
          <w:rFonts w:eastAsiaTheme="minorEastAsia"/>
        </w:rPr>
        <w:t xml:space="preserve"> is the sum of energy provided by the mover to the</w:t>
      </w:r>
      <w:ins w:id="126" w:author="Zhu, Jim" w:date="2022-04-16T11:11:00Z">
        <w:r w:rsidR="00A76E28">
          <w:rPr>
            <w:rFonts w:eastAsiaTheme="minorEastAsia"/>
          </w:rPr>
          <w:t xml:space="preserve"> electrical</w:t>
        </w:r>
      </w:ins>
      <w:r>
        <w:rPr>
          <w:rFonts w:eastAsiaTheme="minorEastAsia"/>
        </w:rPr>
        <w:t xml:space="preserve"> load and</w:t>
      </w:r>
      <w:ins w:id="127" w:author="Zhu, Jim" w:date="2022-04-16T11:11:00Z">
        <w:r w:rsidR="00A76E28">
          <w:rPr>
            <w:rFonts w:eastAsiaTheme="minorEastAsia"/>
          </w:rPr>
          <w:t xml:space="preserve"> the</w:t>
        </w:r>
      </w:ins>
      <w:r>
        <w:rPr>
          <w:rFonts w:eastAsiaTheme="minorEastAsia"/>
        </w:rPr>
        <w:t xml:space="preserve"> </w:t>
      </w:r>
      <w:del w:id="128" w:author="Zhu, Jim" w:date="2022-04-16T11:11:00Z">
        <w:r w:rsidDel="00A76E28">
          <w:rPr>
            <w:rFonts w:eastAsiaTheme="minorEastAsia"/>
          </w:rPr>
          <w:delText xml:space="preserve">total </w:delText>
        </w:r>
      </w:del>
      <w:r>
        <w:rPr>
          <w:rFonts w:eastAsiaTheme="minorEastAsia"/>
        </w:rPr>
        <w:t>energy dissipated in one cycle due to mechanical and electrical losses</w:t>
      </w:r>
      <w:del w:id="129" w:author="Zhu, Jim" w:date="2022-04-16T11:14:00Z">
        <w:r w:rsidDel="00776304">
          <w:rPr>
            <w:rFonts w:eastAsiaTheme="minorEastAsia"/>
          </w:rPr>
          <w:delText>.</w:delText>
        </w:r>
      </w:del>
      <w:ins w:id="130" w:author="Zhu, Jim" w:date="2022-04-16T11:15:00Z">
        <w:r w:rsidR="00776304">
          <w:rPr>
            <w:rFonts w:eastAsiaTheme="minorEastAsia"/>
          </w:rPr>
          <w:t xml:space="preserve">, </w:t>
        </w:r>
      </w:ins>
      <w:del w:id="131" w:author="Zhu, Jim" w:date="2022-04-16T11:14:00Z">
        <w:r w:rsidDel="00776304">
          <w:rPr>
            <w:rFonts w:eastAsiaTheme="minorEastAsia"/>
          </w:rPr>
          <w:delText xml:space="preserve"> </w:delText>
        </w:r>
      </w:del>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cyc</m:t>
            </m:r>
          </m:sub>
        </m:sSub>
      </m:oMath>
      <w:r>
        <w:rPr>
          <w:rFonts w:eastAsiaTheme="minorEastAsia"/>
        </w:rPr>
        <w:t xml:space="preserve"> is energy provided to the spring mass system every cycle, </w:t>
      </w:r>
      <w:r w:rsidRPr="00F22BED">
        <w:rPr>
          <w:rFonts w:eastAsiaTheme="minorEastAsia"/>
        </w:rPr>
        <w:t xml:space="preserve">and </w:t>
      </w:r>
      <m:oMath>
        <m:r>
          <w:rPr>
            <w:rFonts w:ascii="Cambria Math" w:eastAsiaTheme="minorEastAsia" w:hAnsi="Cambria Math"/>
          </w:rPr>
          <m:t>X</m:t>
        </m:r>
      </m:oMath>
      <w:r w:rsidRPr="00F22BED">
        <w:rPr>
          <w:rFonts w:eastAsiaTheme="minorEastAsia"/>
        </w:rPr>
        <w:t xml:space="preserve"> is the RMS value of the amplitude of the sinusoidal mover displacement. The first term in equation (5.1.</w:t>
      </w:r>
      <w:r>
        <w:rPr>
          <w:rFonts w:eastAsiaTheme="minorEastAsia"/>
        </w:rPr>
        <w:t>4</w:t>
      </w:r>
      <w:r w:rsidRPr="00F22BED">
        <w:rPr>
          <w:rFonts w:eastAsiaTheme="minorEastAsia"/>
        </w:rPr>
        <w:t>) is the kinetic energy of the mover. The second term provides the value of potential energy stored in spring.</w:t>
      </w:r>
      <w:r>
        <w:rPr>
          <w:rFonts w:eastAsiaTheme="minorEastAsia"/>
        </w:rPr>
        <w:t xml:space="preserve"> The third term in equation (5.1.4) signifies the mechanical and electrical</w:t>
      </w:r>
      <w:ins w:id="132" w:author="Zhu, Jim" w:date="2022-04-16T11:17:00Z">
        <w:r w:rsidR="00776304">
          <w:rPr>
            <w:rFonts w:eastAsiaTheme="minorEastAsia"/>
          </w:rPr>
          <w:t xml:space="preserve"> load and</w:t>
        </w:r>
      </w:ins>
      <w:r>
        <w:rPr>
          <w:rFonts w:eastAsiaTheme="minorEastAsia"/>
        </w:rPr>
        <w:t xml:space="preserve"> losses. </w:t>
      </w:r>
    </w:p>
    <w:p w14:paraId="2CA16B91" w14:textId="359F2F91" w:rsidR="0015225A" w:rsidRDefault="0015225A" w:rsidP="0015225A">
      <w:pPr>
        <w:rPr>
          <w:rFonts w:eastAsiaTheme="minorEastAsia"/>
        </w:rPr>
      </w:pPr>
      <w:r>
        <w:rPr>
          <w:rFonts w:eastAsiaTheme="minorEastAsia"/>
        </w:rPr>
        <w:t>Once the steady oscillations are achieved</w:t>
      </w:r>
      <w:ins w:id="133" w:author="Zhu, Jim" w:date="2022-04-19T15:00:00Z">
        <w:r w:rsidR="00676412">
          <w:rPr>
            <w:rFonts w:eastAsiaTheme="minorEastAsia"/>
          </w:rPr>
          <w:t>,</w:t>
        </w:r>
      </w:ins>
      <w:r>
        <w:rPr>
          <w:rFonts w:eastAsiaTheme="minorEastAsia"/>
        </w:rPr>
        <w:t xml:space="preserve"> we can say that the exchange in kinetic</w:t>
      </w:r>
      <w:ins w:id="134" w:author="Zhu, Jim" w:date="2022-04-16T11:19:00Z">
        <w:r w:rsidR="005012CB">
          <w:rPr>
            <w:rFonts w:eastAsiaTheme="minorEastAsia"/>
          </w:rPr>
          <w:t xml:space="preserve"> </w:t>
        </w:r>
      </w:ins>
      <w:del w:id="135" w:author="Zhu, Jim" w:date="2022-04-16T11:19:00Z">
        <w:r w:rsidDel="005012CB">
          <w:rPr>
            <w:rFonts w:eastAsiaTheme="minorEastAsia"/>
          </w:rPr>
          <w:delText xml:space="preserve"> </w:delText>
        </w:r>
      </w:del>
      <w:r>
        <w:rPr>
          <w:rFonts w:eastAsiaTheme="minorEastAsia"/>
        </w:rPr>
        <w:t>and potential energy of mover mass becomes</w:t>
      </w:r>
      <w:ins w:id="136" w:author="Zhu, Jim" w:date="2022-04-19T15:01:00Z">
        <w:r w:rsidR="00676412">
          <w:rPr>
            <w:rFonts w:eastAsiaTheme="minorEastAsia"/>
          </w:rPr>
          <w:t xml:space="preserve"> constant</w:t>
        </w:r>
      </w:ins>
      <w:del w:id="137" w:author="Zhu, Jim" w:date="2022-04-19T15:01:00Z">
        <w:r w:rsidDel="00676412">
          <w:rPr>
            <w:rFonts w:eastAsiaTheme="minorEastAsia"/>
          </w:rPr>
          <w:delText xml:space="preserve"> spontaneous</w:delText>
        </w:r>
      </w:del>
      <w:r>
        <w:rPr>
          <w:rFonts w:eastAsiaTheme="minorEastAsia"/>
        </w:rPr>
        <w:t xml:space="preserve">. Thus, external energy is required only to compensate for the losses and energy delivered to load depicted by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dis</m:t>
            </m:r>
          </m:sub>
        </m:sSub>
      </m:oMath>
      <w:r>
        <w:rPr>
          <w:rFonts w:eastAsiaTheme="minorEastAsia"/>
        </w:rPr>
        <w:t xml:space="preserve"> is equation (5.1.4)</w:t>
      </w:r>
      <w:ins w:id="138" w:author="Zhu, Jim" w:date="2022-04-19T15:02:00Z">
        <w:r w:rsidR="00676412">
          <w:rPr>
            <w:rFonts w:eastAsiaTheme="minorEastAsia"/>
          </w:rPr>
          <w:t>.</w:t>
        </w:r>
      </w:ins>
      <w:r>
        <w:rPr>
          <w:rFonts w:eastAsiaTheme="minorEastAsia"/>
        </w:rPr>
        <w:t xml:space="preserve"> The energy balance during steady state is shown in equation (5.1.5) and equation (5.1.6)</w:t>
      </w:r>
    </w:p>
    <w:tbl>
      <w:tblPr>
        <w:tblStyle w:val="TableGrid"/>
        <w:tblW w:w="0" w:type="auto"/>
        <w:tblInd w:w="5" w:type="dxa"/>
        <w:tblLook w:val="04A0" w:firstRow="1" w:lastRow="0" w:firstColumn="1" w:lastColumn="0" w:noHBand="0" w:noVBand="1"/>
      </w:tblPr>
      <w:tblGrid>
        <w:gridCol w:w="8359"/>
        <w:gridCol w:w="991"/>
      </w:tblGrid>
      <w:tr w:rsidR="0015225A" w:rsidRPr="00F22BED" w14:paraId="621590B7" w14:textId="77777777" w:rsidTr="00BE6224">
        <w:tc>
          <w:tcPr>
            <w:tcW w:w="8359" w:type="dxa"/>
            <w:hideMark/>
          </w:tcPr>
          <w:p w14:paraId="47A851CC" w14:textId="2698ED4F" w:rsidR="0015225A" w:rsidRPr="00F22BED" w:rsidRDefault="00F51420" w:rsidP="00BE6224">
            <w:pPr>
              <w:rPr>
                <w:rFonts w:eastAsiaTheme="minorHAnsi"/>
              </w:rPr>
            </w:pPr>
            <m:oMathPara>
              <m:oMath>
                <m:f>
                  <m:fPr>
                    <m:ctrlPr>
                      <w:rPr>
                        <w:rFonts w:ascii="Cambria Math" w:eastAsiaTheme="minorHAnsi" w:hAnsi="Cambria Math"/>
                      </w:rPr>
                    </m:ctrlPr>
                  </m:fPr>
                  <m:num>
                    <m:r>
                      <w:rPr>
                        <w:rFonts w:ascii="Cambria Math" w:eastAsiaTheme="minorHAnsi" w:hAnsi="Cambria Math"/>
                      </w:rPr>
                      <m:t>M</m:t>
                    </m:r>
                    <m:sSup>
                      <m:sSupPr>
                        <m:ctrlPr>
                          <w:rPr>
                            <w:rFonts w:ascii="Cambria Math" w:eastAsiaTheme="minorHAnsi" w:hAnsi="Cambria Math"/>
                          </w:rPr>
                        </m:ctrlPr>
                      </m:sSupPr>
                      <m:e>
                        <m:r>
                          <w:rPr>
                            <w:rFonts w:ascii="Cambria Math" w:eastAsiaTheme="minorHAnsi" w:hAnsi="Cambria Math"/>
                          </w:rPr>
                          <m:t>V</m:t>
                        </m:r>
                      </m:e>
                      <m:sup>
                        <m:r>
                          <m:rPr>
                            <m:sty m:val="p"/>
                          </m:rPr>
                          <w:rPr>
                            <w:rFonts w:ascii="Cambria Math" w:eastAsiaTheme="minorHAnsi" w:hAnsi="Cambria Math"/>
                          </w:rPr>
                          <m:t>2</m:t>
                        </m:r>
                      </m:sup>
                    </m:sSup>
                  </m:num>
                  <m:den>
                    <m:r>
                      <m:rPr>
                        <m:sty m:val="p"/>
                      </m:rPr>
                      <w:rPr>
                        <w:rFonts w:ascii="Cambria Math" w:eastAsiaTheme="minorHAnsi" w:hAnsi="Cambria Math"/>
                      </w:rPr>
                      <m:t>2</m:t>
                    </m:r>
                  </m:den>
                </m:f>
                <m:r>
                  <m:rPr>
                    <m:sty m:val="p"/>
                  </m:rPr>
                  <w:rPr>
                    <w:rFonts w:ascii="Cambria Math" w:eastAsiaTheme="minorHAnsi"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eastAsiaTheme="minorHAnsi" w:hAnsi="Cambria Math"/>
                          </w:rPr>
                          <m:t>k</m:t>
                        </m:r>
                      </m:e>
                      <m:sub>
                        <m:r>
                          <w:rPr>
                            <w:rFonts w:ascii="Cambria Math" w:eastAsiaTheme="minorHAnsi" w:hAnsi="Cambria Math"/>
                          </w:rPr>
                          <m:t>sp</m:t>
                        </m:r>
                      </m:sub>
                    </m:sSub>
                    <m:sSup>
                      <m:sSupPr>
                        <m:ctrlPr>
                          <w:rPr>
                            <w:rFonts w:ascii="Cambria Math" w:eastAsiaTheme="minorHAnsi" w:hAnsi="Cambria Math"/>
                          </w:rPr>
                        </m:ctrlPr>
                      </m:sSupPr>
                      <m:e>
                        <m:r>
                          <w:rPr>
                            <w:rFonts w:ascii="Cambria Math" w:eastAsiaTheme="minorHAnsi" w:hAnsi="Cambria Math"/>
                          </w:rPr>
                          <m:t>X</m:t>
                        </m:r>
                      </m:e>
                      <m:sup>
                        <m:r>
                          <m:rPr>
                            <m:sty m:val="p"/>
                          </m:rPr>
                          <w:rPr>
                            <w:rFonts w:ascii="Cambria Math" w:eastAsiaTheme="minorHAnsi" w:hAnsi="Cambria Math"/>
                          </w:rPr>
                          <m:t>2</m:t>
                        </m:r>
                      </m:sup>
                    </m:sSup>
                  </m:num>
                  <m:den>
                    <m:r>
                      <m:rPr>
                        <m:sty m:val="p"/>
                      </m:rPr>
                      <w:rPr>
                        <w:rFonts w:ascii="Cambria Math" w:eastAsiaTheme="minorHAnsi" w:hAnsi="Cambria Math"/>
                      </w:rPr>
                      <m:t>2</m:t>
                    </m:r>
                  </m:den>
                </m:f>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K</m:t>
                    </m:r>
                  </m:e>
                  <m:sub>
                    <m:r>
                      <w:rPr>
                        <w:rFonts w:ascii="Cambria Math" w:eastAsiaTheme="minorHAnsi" w:hAnsi="Cambria Math"/>
                      </w:rPr>
                      <m:t>1</m:t>
                    </m:r>
                  </m:sub>
                </m:sSub>
              </m:oMath>
            </m:oMathPara>
          </w:p>
        </w:tc>
        <w:tc>
          <w:tcPr>
            <w:tcW w:w="991" w:type="dxa"/>
            <w:hideMark/>
          </w:tcPr>
          <w:p w14:paraId="1F56DAD3" w14:textId="77777777" w:rsidR="0015225A" w:rsidRPr="00F22BED" w:rsidRDefault="0015225A" w:rsidP="00BE6224">
            <w:r w:rsidRPr="00F22BED">
              <w:t>(5.1.</w:t>
            </w:r>
            <w:r>
              <w:t>5</w:t>
            </w:r>
            <w:r w:rsidRPr="00F22BED">
              <w:t>)</w:t>
            </w:r>
          </w:p>
        </w:tc>
      </w:tr>
      <w:tr w:rsidR="0015225A" w:rsidRPr="00F22BED" w14:paraId="2D1A3A63" w14:textId="77777777" w:rsidTr="00BE6224">
        <w:tc>
          <w:tcPr>
            <w:tcW w:w="8359" w:type="dxa"/>
            <w:hideMark/>
          </w:tcPr>
          <w:p w14:paraId="705DA1EE" w14:textId="77777777" w:rsidR="0015225A" w:rsidRPr="00F22BED" w:rsidRDefault="00F51420" w:rsidP="00BE6224">
            <w:pPr>
              <w:rPr>
                <w:rFonts w:eastAsiaTheme="minorHAnsi"/>
              </w:rPr>
            </w:pPr>
            <m:oMathPara>
              <m:oMath>
                <m:sSub>
                  <m:sSubPr>
                    <m:ctrlPr>
                      <w:rPr>
                        <w:rFonts w:ascii="Cambria Math" w:eastAsiaTheme="minorHAnsi" w:hAnsi="Cambria Math"/>
                        <w:i/>
                      </w:rPr>
                    </m:ctrlPr>
                  </m:sSubPr>
                  <m:e>
                    <m:r>
                      <w:rPr>
                        <w:rFonts w:ascii="Cambria Math" w:eastAsiaTheme="minorHAnsi" w:hAnsi="Cambria Math"/>
                      </w:rPr>
                      <m:t>W</m:t>
                    </m:r>
                  </m:e>
                  <m:sub>
                    <m:r>
                      <w:rPr>
                        <w:rFonts w:ascii="Cambria Math" w:eastAsiaTheme="minorHAnsi" w:hAnsi="Cambria Math"/>
                      </w:rPr>
                      <m:t>dis</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W</m:t>
                    </m:r>
                  </m:e>
                  <m:sub>
                    <m:r>
                      <w:rPr>
                        <w:rFonts w:ascii="Cambria Math" w:eastAsiaTheme="minorHAnsi" w:hAnsi="Cambria Math"/>
                      </w:rPr>
                      <m:t>cyc</m:t>
                    </m:r>
                  </m:sub>
                </m:sSub>
              </m:oMath>
            </m:oMathPara>
          </w:p>
        </w:tc>
        <w:tc>
          <w:tcPr>
            <w:tcW w:w="991" w:type="dxa"/>
            <w:hideMark/>
          </w:tcPr>
          <w:p w14:paraId="531A256A" w14:textId="77777777" w:rsidR="0015225A" w:rsidRPr="00F22BED" w:rsidRDefault="0015225A" w:rsidP="00BE6224">
            <w:r w:rsidRPr="00F22BED">
              <w:t>(5.1.</w:t>
            </w:r>
            <w:r>
              <w:t>6</w:t>
            </w:r>
            <w:r w:rsidRPr="00F22BED">
              <w:t>)</w:t>
            </w:r>
          </w:p>
        </w:tc>
      </w:tr>
    </w:tbl>
    <w:p w14:paraId="623EAA80" w14:textId="1422A02A" w:rsidR="0015225A" w:rsidRPr="00F22BED" w:rsidRDefault="00F36E56" w:rsidP="0015225A">
      <w:pPr>
        <w:rPr>
          <w:rFonts w:eastAsiaTheme="minorEastAsia"/>
        </w:rPr>
      </w:pPr>
      <w:del w:id="139" w:author="Zhu, Jim" w:date="2022-04-19T15:04:00Z">
        <w:r w:rsidDel="00B33602">
          <w:rPr>
            <w:rFonts w:eastAsiaTheme="minorEastAsia"/>
          </w:rPr>
          <w:delText>W</w:delText>
        </w:r>
      </w:del>
      <w:ins w:id="140" w:author="Zhu, Jim" w:date="2022-04-19T15:04:00Z">
        <w:r w:rsidR="00B33602">
          <w:rPr>
            <w:rFonts w:eastAsiaTheme="minorEastAsia"/>
          </w:rPr>
          <w:t>w</w:t>
        </w:r>
      </w:ins>
      <w:r>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Pr>
          <w:rFonts w:eastAsiaTheme="minorEastAsia"/>
        </w:rPr>
        <w:t>is a constant.</w:t>
      </w:r>
      <w:r w:rsidR="00B72D82">
        <w:rPr>
          <w:rFonts w:eastAsiaTheme="minorEastAsia"/>
        </w:rPr>
        <w:t xml:space="preserve"> </w:t>
      </w:r>
      <w:r w:rsidR="0015225A">
        <w:rPr>
          <w:rFonts w:eastAsiaTheme="minorEastAsia"/>
        </w:rPr>
        <w:t>Furthermore</w:t>
      </w:r>
      <w:r>
        <w:rPr>
          <w:rFonts w:eastAsiaTheme="minorEastAsia"/>
        </w:rPr>
        <w:t>,</w:t>
      </w:r>
      <w:r w:rsidR="0015225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dis</m:t>
            </m:r>
          </m:sub>
        </m:sSub>
      </m:oMath>
      <w:r w:rsidR="0015225A">
        <w:rPr>
          <w:rFonts w:eastAsiaTheme="minorEastAsia"/>
        </w:rPr>
        <w:t xml:space="preserve"> </w:t>
      </w:r>
      <w:proofErr w:type="gramStart"/>
      <w:r w:rsidR="0015225A">
        <w:rPr>
          <w:rFonts w:eastAsiaTheme="minorEastAsia"/>
        </w:rPr>
        <w:t>by definition could</w:t>
      </w:r>
      <w:proofErr w:type="gramEnd"/>
      <w:r w:rsidR="0015225A">
        <w:rPr>
          <w:rFonts w:eastAsiaTheme="minorEastAsia"/>
        </w:rPr>
        <w:t xml:space="preserve"> be</w:t>
      </w:r>
      <w:ins w:id="141" w:author="Zhu, Jim" w:date="2022-04-19T15:04:00Z">
        <w:r w:rsidR="00B33602">
          <w:rPr>
            <w:rFonts w:eastAsiaTheme="minorEastAsia"/>
          </w:rPr>
          <w:t xml:space="preserve"> decomposed</w:t>
        </w:r>
      </w:ins>
      <w:r w:rsidR="0015225A">
        <w:rPr>
          <w:rFonts w:eastAsiaTheme="minorEastAsia"/>
        </w:rPr>
        <w:t xml:space="preserve"> </w:t>
      </w:r>
      <w:del w:id="142" w:author="Zhu, Jim" w:date="2022-04-19T15:04:00Z">
        <w:r w:rsidR="0015225A" w:rsidDel="00B33602">
          <w:rPr>
            <w:rFonts w:eastAsiaTheme="minorEastAsia"/>
          </w:rPr>
          <w:delText xml:space="preserve">bifurcated </w:delText>
        </w:r>
      </w:del>
      <w:r w:rsidR="0015225A">
        <w:rPr>
          <w:rFonts w:eastAsiaTheme="minorEastAsia"/>
        </w:rPr>
        <w:t xml:space="preserve">into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load</m:t>
            </m:r>
          </m:sub>
        </m:sSub>
      </m:oMath>
      <w:r w:rsidR="0015225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loss</m:t>
            </m:r>
          </m:sub>
        </m:sSub>
      </m:oMath>
      <w:ins w:id="143" w:author="Zhu, Jim" w:date="2022-04-19T15:07:00Z">
        <w:r w:rsidR="00B33602">
          <w:rPr>
            <w:rFonts w:eastAsiaTheme="minorEastAsia"/>
          </w:rPr>
          <w:t>,</w:t>
        </w:r>
      </w:ins>
      <w:r w:rsidR="0015225A">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loss</m:t>
            </m:r>
          </m:sub>
        </m:sSub>
      </m:oMath>
      <w:r w:rsidR="0015225A">
        <w:rPr>
          <w:rFonts w:eastAsiaTheme="minorEastAsia"/>
        </w:rPr>
        <w:t xml:space="preserve"> is the total energy </w:t>
      </w:r>
      <w:del w:id="144" w:author="Zhu, Jim" w:date="2022-04-19T15:07:00Z">
        <w:r w:rsidR="0015225A" w:rsidDel="00B33602">
          <w:rPr>
            <w:rFonts w:eastAsiaTheme="minorEastAsia"/>
          </w:rPr>
          <w:delText xml:space="preserve">dissipation </w:delText>
        </w:r>
      </w:del>
      <w:ins w:id="145" w:author="Zhu, Jim" w:date="2022-04-19T15:07:00Z">
        <w:r w:rsidR="00B33602">
          <w:rPr>
            <w:rFonts w:eastAsiaTheme="minorEastAsia"/>
          </w:rPr>
          <w:t xml:space="preserve">loss </w:t>
        </w:r>
      </w:ins>
      <w:r w:rsidR="0015225A">
        <w:rPr>
          <w:rFonts w:eastAsiaTheme="minorEastAsia"/>
        </w:rPr>
        <w:t>in one cycle</w:t>
      </w:r>
      <w:ins w:id="146" w:author="Zhu, Jim" w:date="2022-04-19T15:08:00Z">
        <w:r w:rsidR="00B33602">
          <w:rPr>
            <w:rFonts w:eastAsiaTheme="minorEastAsia"/>
          </w:rPr>
          <w:t>.</w:t>
        </w:r>
      </w:ins>
      <w:r w:rsidR="0015225A">
        <w:rPr>
          <w:rFonts w:eastAsiaTheme="minorEastAsia"/>
        </w:rPr>
        <w:t xml:space="preserve"> Therefore, </w:t>
      </w:r>
    </w:p>
    <w:tbl>
      <w:tblPr>
        <w:tblStyle w:val="TableGrid"/>
        <w:tblW w:w="0" w:type="auto"/>
        <w:tblInd w:w="5" w:type="dxa"/>
        <w:tblLook w:val="04A0" w:firstRow="1" w:lastRow="0" w:firstColumn="1" w:lastColumn="0" w:noHBand="0" w:noVBand="1"/>
      </w:tblPr>
      <w:tblGrid>
        <w:gridCol w:w="8359"/>
        <w:gridCol w:w="991"/>
      </w:tblGrid>
      <w:tr w:rsidR="0015225A" w:rsidRPr="00F22BED" w14:paraId="2BE48591" w14:textId="77777777" w:rsidTr="00BE6224">
        <w:tc>
          <w:tcPr>
            <w:tcW w:w="8359" w:type="dxa"/>
            <w:hideMark/>
          </w:tcPr>
          <w:p w14:paraId="191FD5BB" w14:textId="77777777" w:rsidR="0015225A" w:rsidRPr="00F22BED" w:rsidRDefault="00F51420" w:rsidP="00BE6224">
            <m:oMathPara>
              <m:oMath>
                <m:sSub>
                  <m:sSubPr>
                    <m:ctrlPr>
                      <w:rPr>
                        <w:rFonts w:ascii="Cambria Math" w:hAnsi="Cambria Math"/>
                        <w:i/>
                      </w:rPr>
                    </m:ctrlPr>
                  </m:sSubPr>
                  <m:e>
                    <m:r>
                      <w:rPr>
                        <w:rFonts w:ascii="Cambria Math" w:hAnsi="Cambria Math"/>
                      </w:rPr>
                      <m:t>W</m:t>
                    </m:r>
                  </m:e>
                  <m:sub>
                    <m:r>
                      <w:rPr>
                        <w:rFonts w:ascii="Cambria Math" w:hAnsi="Cambria Math"/>
                      </w:rPr>
                      <m:t>cyc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load</m:t>
                    </m:r>
                  </m:sub>
                </m:sSub>
              </m:oMath>
            </m:oMathPara>
          </w:p>
        </w:tc>
        <w:tc>
          <w:tcPr>
            <w:tcW w:w="991" w:type="dxa"/>
            <w:hideMark/>
          </w:tcPr>
          <w:p w14:paraId="7557299E" w14:textId="77777777" w:rsidR="0015225A" w:rsidRPr="00F22BED" w:rsidRDefault="0015225A" w:rsidP="00BE6224">
            <w:r w:rsidRPr="00F22BED">
              <w:t>(5.1.</w:t>
            </w:r>
            <w:r>
              <w:t>7</w:t>
            </w:r>
            <w:r w:rsidRPr="00F22BED">
              <w:t>)</w:t>
            </w:r>
          </w:p>
        </w:tc>
      </w:tr>
    </w:tbl>
    <w:p w14:paraId="78E4C631" w14:textId="795AB9E2" w:rsidR="0015225A" w:rsidRDefault="0015225A" w:rsidP="0015225A">
      <w:r>
        <w:t>By substituting equatio</w:t>
      </w:r>
      <w:r w:rsidR="00B72D82">
        <w:t>n</w:t>
      </w:r>
      <w:r>
        <w:t xml:space="preserve"> (5.1.3) in equation (5.1.7) we have</w:t>
      </w:r>
    </w:p>
    <w:tbl>
      <w:tblPr>
        <w:tblStyle w:val="TableGrid"/>
        <w:tblW w:w="0" w:type="auto"/>
        <w:tblInd w:w="5" w:type="dxa"/>
        <w:tblLook w:val="04A0" w:firstRow="1" w:lastRow="0" w:firstColumn="1" w:lastColumn="0" w:noHBand="0" w:noVBand="1"/>
      </w:tblPr>
      <w:tblGrid>
        <w:gridCol w:w="8359"/>
        <w:gridCol w:w="991"/>
      </w:tblGrid>
      <w:tr w:rsidR="0015225A" w:rsidRPr="00F22BED" w14:paraId="7F25E27E" w14:textId="77777777" w:rsidTr="00BE6224">
        <w:tc>
          <w:tcPr>
            <w:tcW w:w="8359" w:type="dxa"/>
            <w:hideMark/>
          </w:tcPr>
          <w:p w14:paraId="7B9440AE" w14:textId="77777777" w:rsidR="0015225A" w:rsidRPr="00F22BED" w:rsidRDefault="00F51420" w:rsidP="00BE6224">
            <m:oMathPara>
              <m:oMath>
                <m:sSub>
                  <m:sSubPr>
                    <m:ctrlPr>
                      <w:rPr>
                        <w:rFonts w:ascii="Cambria Math" w:hAnsi="Cambria Math"/>
                        <w:i/>
                      </w:rPr>
                    </m:ctrlPr>
                  </m:sSubPr>
                  <m:e>
                    <m:r>
                      <w:rPr>
                        <w:rFonts w:ascii="Cambria Math" w:hAnsi="Cambria Math"/>
                      </w:rPr>
                      <m:t>W</m:t>
                    </m:r>
                  </m:e>
                  <m:sub>
                    <m:r>
                      <w:rPr>
                        <w:rFonts w:ascii="Cambria Math" w:hAnsi="Cambria Math"/>
                      </w:rPr>
                      <m:t>cyc</m:t>
                    </m:r>
                  </m:sub>
                </m:sSub>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conv</m:t>
                        </m:r>
                      </m:sub>
                    </m:sSub>
                  </m:num>
                  <m:den>
                    <m:sSub>
                      <m:sSubPr>
                        <m:ctrlPr>
                          <w:rPr>
                            <w:rFonts w:ascii="Cambria Math" w:hAnsi="Cambria Math"/>
                            <w:i/>
                          </w:rPr>
                        </m:ctrlPr>
                      </m:sSubPr>
                      <m:e>
                        <m:r>
                          <w:rPr>
                            <w:rFonts w:ascii="Cambria Math" w:hAnsi="Cambria Math"/>
                          </w:rPr>
                          <m:t>f</m:t>
                        </m:r>
                      </m:e>
                      <m:sub>
                        <m:r>
                          <w:rPr>
                            <w:rFonts w:ascii="Cambria Math" w:hAnsi="Cambria Math"/>
                          </w:rPr>
                          <m:t>0</m:t>
                        </m:r>
                      </m:sub>
                    </m:sSub>
                  </m:den>
                </m:f>
              </m:oMath>
            </m:oMathPara>
          </w:p>
        </w:tc>
        <w:tc>
          <w:tcPr>
            <w:tcW w:w="991" w:type="dxa"/>
            <w:hideMark/>
          </w:tcPr>
          <w:p w14:paraId="01824F39" w14:textId="77777777" w:rsidR="0015225A" w:rsidRPr="00F22BED" w:rsidRDefault="0015225A" w:rsidP="00BE6224">
            <w:r w:rsidRPr="00F22BED">
              <w:t>(5.1.</w:t>
            </w:r>
            <w:r>
              <w:t>8</w:t>
            </w:r>
            <w:r w:rsidRPr="00F22BED">
              <w:t>)</w:t>
            </w:r>
          </w:p>
        </w:tc>
      </w:tr>
    </w:tbl>
    <w:p w14:paraId="6B6F0318" w14:textId="17BE54FD" w:rsidR="0015225A" w:rsidRPr="00AA0E7E" w:rsidRDefault="0015225A" w:rsidP="0015225A">
      <w:r>
        <w:t xml:space="preserve">Where </w:t>
      </w:r>
      <m:oMath>
        <m:r>
          <w:rPr>
            <w:rFonts w:ascii="Cambria Math" w:hAnsi="Cambria Math"/>
          </w:rPr>
          <m:t>c</m:t>
        </m:r>
      </m:oMath>
      <w:r>
        <w:t xml:space="preserve"> is the viscous </w:t>
      </w:r>
      <w:proofErr w:type="gramStart"/>
      <w:r>
        <w:t>coefficient.</w:t>
      </w:r>
      <w:proofErr w:type="gramEnd"/>
      <w:r>
        <w:t xml:space="preserve"> We have assumed stroke length of a commercial I.C engine with same output power</w:t>
      </w:r>
      <w:ins w:id="147" w:author="Zhu, Jim" w:date="2022-04-19T15:09:00Z">
        <w:r w:rsidR="00E86E43">
          <w:t>.</w:t>
        </w:r>
      </w:ins>
      <w:r>
        <w:t xml:space="preserve"> </w:t>
      </w:r>
      <w:del w:id="148" w:author="Zhu, Jim" w:date="2022-04-19T15:09:00Z">
        <w:r w:rsidDel="00E86E43">
          <w:delText>t</w:delText>
        </w:r>
      </w:del>
      <w:ins w:id="149" w:author="Zhu, Jim" w:date="2022-04-19T15:09:00Z">
        <w:r w:rsidR="00E86E43">
          <w:t>T</w:t>
        </w:r>
      </w:ins>
      <w:r>
        <w:t xml:space="preserve">he velocity then can be calculated for further design. The stroke length is </w:t>
      </w:r>
      <w:del w:id="150" w:author="Zhu, Jim" w:date="2022-04-19T15:09:00Z">
        <w:r w:rsidDel="00E86E43">
          <w:delText xml:space="preserve">mentioned </w:delText>
        </w:r>
      </w:del>
      <w:ins w:id="151" w:author="Zhu, Jim" w:date="2022-04-19T15:09:00Z">
        <w:r w:rsidR="00E86E43">
          <w:t xml:space="preserve">given </w:t>
        </w:r>
      </w:ins>
      <w:r>
        <w:t xml:space="preserve">in table 5.3. </w:t>
      </w:r>
      <w:del w:id="152" w:author="Zhu, Jim" w:date="2022-04-19T15:10:00Z">
        <w:r w:rsidRPr="00F22BED" w:rsidDel="00E86E43">
          <w:delText xml:space="preserve">With </w:delText>
        </w:r>
      </w:del>
      <w:ins w:id="153" w:author="Zhu, Jim" w:date="2022-04-19T15:10:00Z">
        <w:r w:rsidR="00E86E43">
          <w:t xml:space="preserve">The </w:t>
        </w:r>
      </w:ins>
      <w:r w:rsidRPr="00F22BED">
        <w:t xml:space="preserve">stroke length </w:t>
      </w:r>
      <m:oMath>
        <m:r>
          <w:rPr>
            <w:rFonts w:ascii="Cambria Math" w:hAnsi="Cambria Math"/>
          </w:rPr>
          <m:t>s</m:t>
        </m:r>
      </m:oMath>
      <w:r>
        <w:rPr>
          <w:rFonts w:eastAsiaTheme="minorEastAsia"/>
        </w:rPr>
        <w:t xml:space="preserve"> is used to c</w:t>
      </w:r>
      <w:proofErr w:type="spellStart"/>
      <w:r>
        <w:rPr>
          <w:rFonts w:eastAsiaTheme="minorEastAsia"/>
        </w:rPr>
        <w:t>alculate</w:t>
      </w:r>
      <w:proofErr w:type="spellEnd"/>
      <w:r>
        <w:rPr>
          <w:rFonts w:eastAsiaTheme="minorEastAsia"/>
        </w:rPr>
        <w:t xml:space="preserve"> </w:t>
      </w:r>
      <w:del w:id="154" w:author="Zhu, Jim" w:date="2022-04-19T15:10:00Z">
        <w:r w:rsidDel="00E86E43">
          <w:rPr>
            <w:rFonts w:eastAsiaTheme="minorEastAsia"/>
          </w:rPr>
          <w:delText xml:space="preserve">R.M.S </w:delText>
        </w:r>
      </w:del>
      <w:r>
        <w:rPr>
          <w:rFonts w:eastAsiaTheme="minorEastAsia"/>
        </w:rPr>
        <w:t xml:space="preserve">velocity V </w:t>
      </w:r>
      <w:ins w:id="155" w:author="Zhu, Jim" w:date="2022-04-19T15:10:00Z">
        <w:r w:rsidR="00E86E43">
          <w:rPr>
            <w:rFonts w:eastAsiaTheme="minorEastAsia"/>
          </w:rPr>
          <w:t xml:space="preserve">in RMS value </w:t>
        </w:r>
      </w:ins>
      <w:r w:rsidR="00DE7613">
        <w:rPr>
          <w:rFonts w:eastAsiaTheme="minorEastAsia"/>
        </w:rPr>
        <w:t>and the</w:t>
      </w:r>
      <w:r w:rsidRPr="00F22BED">
        <w:rPr>
          <w:rFonts w:eastAsiaTheme="minorEastAsia"/>
        </w:rPr>
        <w:t xml:space="preserve"> electromagnetic constant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oMath>
      <w:r>
        <w:rPr>
          <w:rFonts w:eastAsiaTheme="minorEastAsia"/>
        </w:rPr>
        <w:t xml:space="preserve"> as shown in equation (5.1.9) and (5.1.10)</w:t>
      </w:r>
    </w:p>
    <w:tbl>
      <w:tblPr>
        <w:tblStyle w:val="TableGrid"/>
        <w:tblW w:w="9355" w:type="dxa"/>
        <w:tblInd w:w="5" w:type="dxa"/>
        <w:tblLayout w:type="fixed"/>
        <w:tblLook w:val="04A0" w:firstRow="1" w:lastRow="0" w:firstColumn="1" w:lastColumn="0" w:noHBand="0" w:noVBand="1"/>
      </w:tblPr>
      <w:tblGrid>
        <w:gridCol w:w="8365"/>
        <w:gridCol w:w="990"/>
      </w:tblGrid>
      <w:tr w:rsidR="0015225A" w:rsidRPr="00F22BED" w14:paraId="1AF1CDC8" w14:textId="77777777" w:rsidTr="00BE6224">
        <w:tc>
          <w:tcPr>
            <w:tcW w:w="8365" w:type="dxa"/>
          </w:tcPr>
          <w:p w14:paraId="1CD696BF" w14:textId="77777777" w:rsidR="0015225A" w:rsidRPr="00F22BED" w:rsidRDefault="0015225A" w:rsidP="00BE6224">
            <w:pPr>
              <w:rPr>
                <w:rFonts w:eastAsia="DengXian"/>
              </w:rPr>
            </w:pPr>
            <m:oMathPara>
              <m:oMath>
                <m:r>
                  <w:rPr>
                    <w:rFonts w:ascii="Cambria Math" w:eastAsia="Calibri" w:hAnsi="Cambria Math"/>
                    <w:vertAlign w:val="subscript"/>
                  </w:rPr>
                  <m:t>s</m:t>
                </m:r>
                <m:r>
                  <m:rPr>
                    <m:sty m:val="p"/>
                  </m:rPr>
                  <w:rPr>
                    <w:rFonts w:ascii="Cambria Math" w:eastAsia="Calibri" w:hAnsi="Cambria Math"/>
                    <w:vertAlign w:val="subscript"/>
                  </w:rPr>
                  <m:t>=2</m:t>
                </m:r>
                <m:rad>
                  <m:radPr>
                    <m:degHide m:val="1"/>
                    <m:ctrlPr>
                      <w:rPr>
                        <w:rFonts w:ascii="Cambria Math" w:eastAsia="Calibri" w:hAnsi="Cambria Math"/>
                        <w:vertAlign w:val="subscript"/>
                      </w:rPr>
                    </m:ctrlPr>
                  </m:radPr>
                  <m:deg/>
                  <m:e>
                    <m:r>
                      <m:rPr>
                        <m:sty m:val="p"/>
                      </m:rPr>
                      <w:rPr>
                        <w:rFonts w:ascii="Cambria Math" w:eastAsia="Calibri" w:hAnsi="Cambria Math"/>
                        <w:vertAlign w:val="subscript"/>
                      </w:rPr>
                      <m:t>2</m:t>
                    </m:r>
                  </m:e>
                </m:rad>
                <m:r>
                  <w:rPr>
                    <w:rFonts w:ascii="Cambria Math" w:eastAsia="Calibri" w:hAnsi="Cambria Math"/>
                    <w:vertAlign w:val="subscript"/>
                  </w:rPr>
                  <m:t>X</m:t>
                </m:r>
                <m:r>
                  <m:rPr>
                    <m:sty m:val="p"/>
                  </m:rPr>
                  <w:rPr>
                    <w:rFonts w:ascii="Cambria Math" w:eastAsia="Calibri" w:hAnsi="Cambria Math"/>
                    <w:vertAlign w:val="subscript"/>
                  </w:rPr>
                  <m:t>=2</m:t>
                </m:r>
                <m:rad>
                  <m:radPr>
                    <m:degHide m:val="1"/>
                    <m:ctrlPr>
                      <w:rPr>
                        <w:rFonts w:ascii="Cambria Math" w:eastAsia="Calibri" w:hAnsi="Cambria Math"/>
                        <w:vertAlign w:val="subscript"/>
                      </w:rPr>
                    </m:ctrlPr>
                  </m:radPr>
                  <m:deg/>
                  <m:e>
                    <m:r>
                      <m:rPr>
                        <m:sty m:val="p"/>
                      </m:rPr>
                      <w:rPr>
                        <w:rFonts w:ascii="Cambria Math" w:eastAsia="Calibri" w:hAnsi="Cambria Math"/>
                        <w:vertAlign w:val="subscript"/>
                      </w:rPr>
                      <m:t>2</m:t>
                    </m:r>
                  </m:e>
                </m:rad>
                <m:f>
                  <m:fPr>
                    <m:ctrlPr>
                      <w:rPr>
                        <w:rFonts w:ascii="Cambria Math" w:eastAsia="Calibri" w:hAnsi="Cambria Math"/>
                        <w:vertAlign w:val="subscript"/>
                      </w:rPr>
                    </m:ctrlPr>
                  </m:fPr>
                  <m:num>
                    <m:r>
                      <w:rPr>
                        <w:rFonts w:ascii="Cambria Math" w:eastAsia="Calibri" w:hAnsi="Cambria Math"/>
                        <w:vertAlign w:val="subscript"/>
                      </w:rPr>
                      <m:t>V</m:t>
                    </m:r>
                  </m:num>
                  <m:den>
                    <m:r>
                      <w:rPr>
                        <w:rFonts w:ascii="Cambria Math" w:eastAsia="Calibri" w:hAnsi="Cambria Math"/>
                        <w:vertAlign w:val="subscript"/>
                      </w:rPr>
                      <m:t>ω</m:t>
                    </m:r>
                  </m:den>
                </m:f>
              </m:oMath>
            </m:oMathPara>
          </w:p>
        </w:tc>
        <w:tc>
          <w:tcPr>
            <w:tcW w:w="990" w:type="dxa"/>
          </w:tcPr>
          <w:p w14:paraId="6F61EDEF" w14:textId="77777777" w:rsidR="0015225A" w:rsidRPr="00F22BED" w:rsidRDefault="0015225A" w:rsidP="00BE6224">
            <w:r w:rsidRPr="00F22BED">
              <w:t>(5.1.</w:t>
            </w:r>
            <w:r>
              <w:t>9</w:t>
            </w:r>
            <w:r w:rsidRPr="00F22BED">
              <w:t>)</w:t>
            </w:r>
          </w:p>
        </w:tc>
      </w:tr>
      <w:tr w:rsidR="0015225A" w:rsidRPr="00F22BED" w14:paraId="14ABFD14" w14:textId="77777777" w:rsidTr="00BE6224">
        <w:tc>
          <w:tcPr>
            <w:tcW w:w="8365" w:type="dxa"/>
            <w:hideMark/>
          </w:tcPr>
          <w:p w14:paraId="4970311F" w14:textId="77777777" w:rsidR="0015225A" w:rsidRPr="00F22BED" w:rsidRDefault="00F51420" w:rsidP="00BE6224">
            <m:oMathPara>
              <m:oMath>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ind</m:t>
                        </m:r>
                      </m:sub>
                    </m:sSub>
                  </m:num>
                  <m:den>
                    <m:r>
                      <w:rPr>
                        <w:rFonts w:ascii="Cambria Math" w:hAnsi="Cambria Math"/>
                      </w:rPr>
                      <m:t>V</m:t>
                    </m:r>
                  </m:den>
                </m:f>
              </m:oMath>
            </m:oMathPara>
          </w:p>
        </w:tc>
        <w:tc>
          <w:tcPr>
            <w:tcW w:w="990" w:type="dxa"/>
            <w:hideMark/>
          </w:tcPr>
          <w:p w14:paraId="70194654" w14:textId="77777777" w:rsidR="0015225A" w:rsidRPr="00F22BED" w:rsidRDefault="0015225A" w:rsidP="00BE6224">
            <w:r w:rsidRPr="00F22BED">
              <w:t>(5.1.1</w:t>
            </w:r>
            <w:r>
              <w:t>0</w:t>
            </w:r>
            <w:r w:rsidRPr="00F22BED">
              <w:t>)</w:t>
            </w:r>
          </w:p>
        </w:tc>
      </w:tr>
    </w:tbl>
    <w:p w14:paraId="2518A5C9" w14:textId="77777777" w:rsidR="0015225A" w:rsidRPr="00F22BED" w:rsidRDefault="0015225A" w:rsidP="0015225A">
      <w:r w:rsidRPr="00F22BED">
        <w:t xml:space="preserve">Now, for </w:t>
      </w:r>
      <w:commentRangeStart w:id="156"/>
      <w:r w:rsidRPr="00F22BED">
        <w:t>sinusoidal oscillation</w:t>
      </w:r>
      <w:commentRangeEnd w:id="156"/>
      <w:r w:rsidR="000605C7">
        <w:rPr>
          <w:rStyle w:val="CommentReference"/>
        </w:rPr>
        <w:commentReference w:id="156"/>
      </w:r>
      <w:r w:rsidRPr="00F22BED">
        <w:t>,</w:t>
      </w:r>
    </w:p>
    <w:tbl>
      <w:tblPr>
        <w:tblStyle w:val="TableGrid"/>
        <w:tblW w:w="0" w:type="auto"/>
        <w:tblInd w:w="5" w:type="dxa"/>
        <w:tblLook w:val="04A0" w:firstRow="1" w:lastRow="0" w:firstColumn="1" w:lastColumn="0" w:noHBand="0" w:noVBand="1"/>
      </w:tblPr>
      <w:tblGrid>
        <w:gridCol w:w="8359"/>
        <w:gridCol w:w="991"/>
      </w:tblGrid>
      <w:tr w:rsidR="0015225A" w:rsidRPr="00F22BED" w14:paraId="48E0B17B" w14:textId="77777777" w:rsidTr="00BE6224">
        <w:tc>
          <w:tcPr>
            <w:tcW w:w="8359" w:type="dxa"/>
            <w:hideMark/>
          </w:tcPr>
          <w:p w14:paraId="3D9CC85E" w14:textId="77777777" w:rsidR="0015225A" w:rsidRPr="00F22BED" w:rsidRDefault="00F51420" w:rsidP="00BE6224">
            <m:oMathPara>
              <m:oMath>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w:rPr>
                    <w:rFonts w:ascii="Cambria Math" w:hAnsi="Cambria Math"/>
                  </w:rPr>
                  <m:t>M</m:t>
                </m:r>
              </m:oMath>
            </m:oMathPara>
          </w:p>
        </w:tc>
        <w:tc>
          <w:tcPr>
            <w:tcW w:w="991" w:type="dxa"/>
            <w:hideMark/>
          </w:tcPr>
          <w:p w14:paraId="42BF8867" w14:textId="77777777" w:rsidR="0015225A" w:rsidRPr="00F22BED" w:rsidRDefault="0015225A" w:rsidP="00BE6224">
            <w:r w:rsidRPr="00F22BED">
              <w:t>(5.1.</w:t>
            </w:r>
            <w:r>
              <w:t>11</w:t>
            </w:r>
            <w:r w:rsidRPr="00F22BED">
              <w:t>)</w:t>
            </w:r>
          </w:p>
        </w:tc>
      </w:tr>
    </w:tbl>
    <w:p w14:paraId="6F05A242" w14:textId="77777777" w:rsidR="0015225A" w:rsidRPr="00F22BED" w:rsidRDefault="0015225A" w:rsidP="0015225A">
      <w:r w:rsidRPr="00F22BED">
        <w:t xml:space="preserve">where </w:t>
      </w:r>
      <m:oMath>
        <m:r>
          <w:rPr>
            <w:rFonts w:ascii="Cambria Math" w:hAnsi="Cambria Math"/>
          </w:rPr>
          <m:t>ω=2π</m:t>
        </m:r>
        <m:sSub>
          <m:sSubPr>
            <m:ctrlPr>
              <w:rPr>
                <w:rFonts w:ascii="Cambria Math" w:hAnsi="Cambria Math"/>
                <w:i/>
              </w:rPr>
            </m:ctrlPr>
          </m:sSubPr>
          <m:e>
            <m:r>
              <w:rPr>
                <w:rFonts w:ascii="Cambria Math" w:hAnsi="Cambria Math"/>
              </w:rPr>
              <m:t>f</m:t>
            </m:r>
          </m:e>
          <m:sub>
            <m:r>
              <w:rPr>
                <w:rFonts w:ascii="Cambria Math" w:hAnsi="Cambria Math"/>
              </w:rPr>
              <m:t>o</m:t>
            </m:r>
          </m:sub>
        </m:sSub>
      </m:oMath>
      <w:r w:rsidRPr="00F22BED">
        <w:rPr>
          <w:rFonts w:eastAsiaTheme="minorEastAsia"/>
        </w:rPr>
        <w:t xml:space="preserve"> is the angular frequency of the </w:t>
      </w:r>
      <w:proofErr w:type="gramStart"/>
      <w:r w:rsidRPr="00F22BED">
        <w:rPr>
          <w:rFonts w:eastAsiaTheme="minorEastAsia"/>
        </w:rPr>
        <w:t>oscillation.</w:t>
      </w:r>
      <w:proofErr w:type="gramEnd"/>
      <w:r w:rsidRPr="00F22BED">
        <w:rPr>
          <w:rFonts w:eastAsiaTheme="minorEastAsia"/>
        </w:rPr>
        <w:t xml:space="preserve"> </w:t>
      </w:r>
      <w:r w:rsidRPr="00F22BED">
        <w:t>Furthermore,</w:t>
      </w:r>
    </w:p>
    <w:tbl>
      <w:tblPr>
        <w:tblStyle w:val="TableGrid"/>
        <w:tblW w:w="0" w:type="auto"/>
        <w:tblInd w:w="5" w:type="dxa"/>
        <w:tblLook w:val="04A0" w:firstRow="1" w:lastRow="0" w:firstColumn="1" w:lastColumn="0" w:noHBand="0" w:noVBand="1"/>
      </w:tblPr>
      <w:tblGrid>
        <w:gridCol w:w="8359"/>
        <w:gridCol w:w="991"/>
      </w:tblGrid>
      <w:tr w:rsidR="0015225A" w:rsidRPr="00F22BED" w14:paraId="143919B1" w14:textId="77777777" w:rsidTr="00BE6224">
        <w:tc>
          <w:tcPr>
            <w:tcW w:w="8359" w:type="dxa"/>
            <w:hideMark/>
          </w:tcPr>
          <w:p w14:paraId="462EB15E" w14:textId="77777777" w:rsidR="0015225A" w:rsidRPr="00F22BED" w:rsidRDefault="0015225A" w:rsidP="00BE6224">
            <m:oMathPara>
              <m:oMath>
                <m:r>
                  <w:rPr>
                    <w:rFonts w:ascii="Cambria Math" w:hAnsi="Cambria Math"/>
                  </w:rPr>
                  <m:t>V</m:t>
                </m:r>
                <m:r>
                  <m:rPr>
                    <m:sty m:val="p"/>
                  </m:rPr>
                  <w:rPr>
                    <w:rFonts w:ascii="Cambria Math" w:hAnsi="Cambria Math"/>
                  </w:rPr>
                  <m:t>=</m:t>
                </m:r>
                <m:r>
                  <w:rPr>
                    <w:rFonts w:ascii="Cambria Math" w:hAnsi="Cambria Math"/>
                  </w:rPr>
                  <m:t>ωX</m:t>
                </m:r>
              </m:oMath>
            </m:oMathPara>
          </w:p>
        </w:tc>
        <w:tc>
          <w:tcPr>
            <w:tcW w:w="991" w:type="dxa"/>
            <w:hideMark/>
          </w:tcPr>
          <w:p w14:paraId="08573280" w14:textId="77777777" w:rsidR="0015225A" w:rsidRPr="00F22BED" w:rsidRDefault="0015225A" w:rsidP="00BE6224">
            <w:r w:rsidRPr="00F22BED">
              <w:t>(5.1.</w:t>
            </w:r>
            <w:r>
              <w:t>12</w:t>
            </w:r>
            <w:r w:rsidRPr="00F22BED">
              <w:t>)</w:t>
            </w:r>
          </w:p>
        </w:tc>
      </w:tr>
    </w:tbl>
    <w:p w14:paraId="6D9B4FD3" w14:textId="7BCF346A" w:rsidR="0015225A" w:rsidRPr="00F22BED" w:rsidRDefault="0015225A" w:rsidP="0015225A">
      <w:pPr>
        <w:rPr>
          <w:rFonts w:eastAsiaTheme="minorEastAsia"/>
        </w:rPr>
      </w:pPr>
      <w:r w:rsidRPr="00F22BED">
        <w:t xml:space="preserve">Now </w:t>
      </w:r>
      <m:oMath>
        <m:r>
          <w:rPr>
            <w:rFonts w:ascii="Cambria Math" w:hAnsi="Cambria Math"/>
          </w:rPr>
          <m:t>M</m:t>
        </m:r>
      </m:oMath>
      <w:del w:id="157" w:author="Zhu, Jim" w:date="2022-04-19T15:12:00Z">
        <w:r w:rsidRPr="00F22BED" w:rsidDel="00E86E43">
          <w:rPr>
            <w:rFonts w:eastAsiaTheme="minorEastAsia"/>
          </w:rPr>
          <w:delText xml:space="preserve"> </w:delText>
        </w:r>
      </w:del>
      <w:r w:rsidRPr="00F22BED">
        <w:rPr>
          <w:rFonts w:eastAsiaTheme="minorEastAsia"/>
        </w:rPr>
        <w:t xml:space="preserve"> can be written as </w:t>
      </w:r>
    </w:p>
    <w:tbl>
      <w:tblPr>
        <w:tblStyle w:val="TableGrid"/>
        <w:tblW w:w="0" w:type="auto"/>
        <w:tblInd w:w="5" w:type="dxa"/>
        <w:tblLook w:val="04A0" w:firstRow="1" w:lastRow="0" w:firstColumn="1" w:lastColumn="0" w:noHBand="0" w:noVBand="1"/>
      </w:tblPr>
      <w:tblGrid>
        <w:gridCol w:w="8354"/>
        <w:gridCol w:w="760"/>
      </w:tblGrid>
      <w:tr w:rsidR="0015225A" w:rsidRPr="00F22BED" w14:paraId="3FF2A067" w14:textId="77777777" w:rsidTr="00BE6224">
        <w:tc>
          <w:tcPr>
            <w:tcW w:w="8354" w:type="dxa"/>
            <w:hideMark/>
          </w:tcPr>
          <w:p w14:paraId="7A523827" w14:textId="77777777" w:rsidR="0015225A" w:rsidRPr="00F22BED" w:rsidRDefault="0015225A" w:rsidP="00BE6224">
            <w:pPr>
              <w:rPr>
                <w:rFonts w:eastAsiaTheme="minorHAnsi"/>
              </w:rPr>
            </w:pPr>
            <m:oMathPara>
              <m:oMath>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cu</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piston</m:t>
                    </m:r>
                  </m:sub>
                </m:sSub>
                <m:r>
                  <m:rPr>
                    <m:sty m:val="p"/>
                  </m:rPr>
                  <w:rPr>
                    <w:rFonts w:ascii="Cambria Math" w:hAnsi="Cambria Math"/>
                  </w:rPr>
                  <m:t>)</m:t>
                </m:r>
              </m:oMath>
            </m:oMathPara>
          </w:p>
        </w:tc>
        <w:tc>
          <w:tcPr>
            <w:tcW w:w="667" w:type="dxa"/>
            <w:hideMark/>
          </w:tcPr>
          <w:p w14:paraId="3F411C97" w14:textId="77777777" w:rsidR="0015225A" w:rsidRPr="00F22BED" w:rsidRDefault="0015225A" w:rsidP="00BE6224">
            <w:r w:rsidRPr="00F22BED">
              <w:t>(5.1.</w:t>
            </w:r>
            <w:r>
              <w:t>13</w:t>
            </w:r>
            <w:r w:rsidRPr="00F22BED">
              <w:t>)</w:t>
            </w:r>
          </w:p>
        </w:tc>
      </w:tr>
    </w:tbl>
    <w:p w14:paraId="5A005733" w14:textId="77777777" w:rsidR="0015225A" w:rsidRPr="00F22BED" w:rsidRDefault="0015225A" w:rsidP="0015225A">
      <w:r w:rsidRPr="00F22BED">
        <w:t xml:space="preserve">where </w:t>
      </w:r>
      <m:oMath>
        <m:sSub>
          <m:sSubPr>
            <m:ctrlPr>
              <w:rPr>
                <w:rFonts w:ascii="Cambria Math" w:hAnsi="Cambria Math"/>
                <w:i/>
              </w:rPr>
            </m:ctrlPr>
          </m:sSubPr>
          <m:e>
            <m:r>
              <w:rPr>
                <w:rFonts w:ascii="Cambria Math" w:hAnsi="Cambria Math"/>
              </w:rPr>
              <m:t>M</m:t>
            </m:r>
          </m:e>
          <m:sub>
            <m:r>
              <w:rPr>
                <w:rFonts w:ascii="Cambria Math" w:hAnsi="Cambria Math"/>
              </w:rPr>
              <m:t>piston</m:t>
            </m:r>
          </m:sub>
        </m:sSub>
      </m:oMath>
      <w:r w:rsidRPr="00F22BED">
        <w:rPr>
          <w:rFonts w:eastAsiaTheme="minorEastAsia"/>
        </w:rPr>
        <w:t xml:space="preserve"> is the piston mass,</w:t>
      </w:r>
      <w:r w:rsidRPr="00F22BED">
        <w:t xml:space="preserve"> </w:t>
      </w:r>
      <w:proofErr w:type="gramStart"/>
      <w:r w:rsidRPr="00F22BED">
        <w:t>and</w:t>
      </w:r>
      <w:proofErr w:type="gramEnd"/>
    </w:p>
    <w:tbl>
      <w:tblPr>
        <w:tblStyle w:val="TableGrid"/>
        <w:tblW w:w="0" w:type="auto"/>
        <w:tblInd w:w="5" w:type="dxa"/>
        <w:tblLook w:val="04A0" w:firstRow="1" w:lastRow="0" w:firstColumn="1" w:lastColumn="0" w:noHBand="0" w:noVBand="1"/>
      </w:tblPr>
      <w:tblGrid>
        <w:gridCol w:w="8359"/>
        <w:gridCol w:w="991"/>
      </w:tblGrid>
      <w:tr w:rsidR="0015225A" w:rsidRPr="00F22BED" w14:paraId="28F95906" w14:textId="77777777" w:rsidTr="00BE6224">
        <w:tc>
          <w:tcPr>
            <w:tcW w:w="8359" w:type="dxa"/>
            <w:hideMark/>
          </w:tcPr>
          <w:p w14:paraId="5A1E19D1" w14:textId="77777777" w:rsidR="0015225A" w:rsidRPr="00F22BED" w:rsidRDefault="00F51420" w:rsidP="00BE6224">
            <w:pPr>
              <w:rPr>
                <w:rFonts w:eastAsiaTheme="minorHAnsi"/>
              </w:rPr>
            </w:pPr>
            <m:oMathPara>
              <m:oMath>
                <m:sSub>
                  <m:sSubPr>
                    <m:ctrlPr>
                      <w:rPr>
                        <w:rFonts w:ascii="Cambria Math" w:hAnsi="Cambria Math"/>
                      </w:rPr>
                    </m:ctrlPr>
                  </m:sSubPr>
                  <m:e>
                    <m:r>
                      <w:rPr>
                        <w:rFonts w:ascii="Cambria Math" w:hAnsi="Cambria Math"/>
                      </w:rPr>
                      <m:t>M</m:t>
                    </m:r>
                  </m:e>
                  <m:sub>
                    <m:r>
                      <w:rPr>
                        <w:rFonts w:ascii="Cambria Math" w:hAnsi="Cambria Math"/>
                      </w:rPr>
                      <m:t>cu</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cu</m:t>
                    </m:r>
                  </m:sub>
                </m:sSub>
                <m:sSub>
                  <m:sSubPr>
                    <m:ctrlPr>
                      <w:rPr>
                        <w:rFonts w:ascii="Cambria Math" w:hAnsi="Cambria Math"/>
                      </w:rPr>
                    </m:ctrlPr>
                  </m:sSubPr>
                  <m:e>
                    <m:r>
                      <w:rPr>
                        <w:rFonts w:ascii="Cambria Math" w:hAnsi="Cambria Math"/>
                      </w:rPr>
                      <m:t>A</m:t>
                    </m:r>
                  </m:e>
                  <m:sub>
                    <m:r>
                      <w:rPr>
                        <w:rFonts w:ascii="Cambria Math" w:hAnsi="Cambria Math"/>
                      </w:rPr>
                      <m:t>cu</m:t>
                    </m:r>
                    <m:r>
                      <m:rPr>
                        <m:sty m:val="p"/>
                      </m:rPr>
                      <w:rPr>
                        <w:rFonts w:ascii="Cambria Math" w:hAnsi="Cambria Math"/>
                      </w:rPr>
                      <m:t>0</m:t>
                    </m:r>
                  </m:sub>
                </m:sSub>
                <m:sSub>
                  <m:sSubPr>
                    <m:ctrlPr>
                      <w:rPr>
                        <w:rFonts w:ascii="Cambria Math" w:hAnsi="Cambria Math"/>
                      </w:rPr>
                    </m:ctrlPr>
                  </m:sSubPr>
                  <m:e>
                    <m:r>
                      <w:rPr>
                        <w:rFonts w:ascii="Cambria Math" w:hAnsi="Cambria Math"/>
                      </w:rPr>
                      <m:t>L</m:t>
                    </m:r>
                  </m:e>
                  <m:sub>
                    <m:r>
                      <w:rPr>
                        <w:rFonts w:ascii="Cambria Math" w:hAnsi="Cambria Math"/>
                      </w:rPr>
                      <m:t>cu</m:t>
                    </m:r>
                  </m:sub>
                </m:sSub>
              </m:oMath>
            </m:oMathPara>
          </w:p>
        </w:tc>
        <w:tc>
          <w:tcPr>
            <w:tcW w:w="991" w:type="dxa"/>
            <w:hideMark/>
          </w:tcPr>
          <w:p w14:paraId="4FD13C0B" w14:textId="77777777" w:rsidR="0015225A" w:rsidRPr="00F22BED" w:rsidRDefault="0015225A" w:rsidP="00BE6224">
            <w:r w:rsidRPr="00F22BED">
              <w:t>(5.1.</w:t>
            </w:r>
            <w:r>
              <w:t>14</w:t>
            </w:r>
            <w:r w:rsidRPr="00F22BED">
              <w:t>)</w:t>
            </w:r>
          </w:p>
        </w:tc>
      </w:tr>
    </w:tbl>
    <w:p w14:paraId="00D90BA8" w14:textId="7ECB22D7" w:rsidR="0015225A" w:rsidRPr="00F22BED" w:rsidRDefault="0015225A" w:rsidP="0015225A">
      <w:pPr>
        <w:rPr>
          <w:rFonts w:eastAsiaTheme="minorEastAsia"/>
        </w:rPr>
      </w:pPr>
      <w:r w:rsidRPr="00F22BED">
        <w:t xml:space="preserve">where </w:t>
      </w:r>
      <m:oMath>
        <m:sSub>
          <m:sSubPr>
            <m:ctrlPr>
              <w:del w:id="158" w:author="Zhu, Jim" w:date="2022-04-19T15:12:00Z">
                <w:rPr>
                  <w:rFonts w:ascii="Cambria Math" w:hAnsi="Cambria Math"/>
                  <w:i/>
                </w:rPr>
              </w:del>
            </m:ctrlPr>
          </m:sSubPr>
          <m:e>
            <m:r>
              <w:del w:id="159" w:author="Zhu, Jim" w:date="2022-04-19T15:12:00Z">
                <w:rPr>
                  <w:rFonts w:ascii="Cambria Math" w:hAnsi="Cambria Math"/>
                  <w:rPrChange w:id="160" w:author="Zhu, Jim" w:date="2022-04-19T15:12:00Z">
                    <w:rPr>
                      <w:rFonts w:ascii="Cambria Math" w:hAnsi="Cambria Math"/>
                    </w:rPr>
                  </w:rPrChange>
                </w:rPr>
                <m:t>M</m:t>
              </w:del>
            </m:r>
          </m:e>
          <m:sub>
            <m:r>
              <w:del w:id="161" w:author="Zhu, Jim" w:date="2022-04-19T15:12:00Z">
                <w:rPr>
                  <w:rFonts w:ascii="Cambria Math" w:hAnsi="Cambria Math"/>
                  <w:rPrChange w:id="162" w:author="Zhu, Jim" w:date="2022-04-19T15:12:00Z">
                    <w:rPr>
                      <w:rFonts w:ascii="Cambria Math" w:hAnsi="Cambria Math"/>
                    </w:rPr>
                  </w:rPrChange>
                </w:rPr>
                <m:t>piston</m:t>
              </w:del>
            </m:r>
          </m:sub>
        </m:sSub>
        <m:r>
          <w:del w:id="163" w:author="Zhu, Jim" w:date="2022-04-19T15:12:00Z">
            <m:rPr>
              <m:sty m:val="p"/>
            </m:rPr>
            <w:rPr>
              <w:rFonts w:ascii="Cambria Math" w:eastAsiaTheme="minorEastAsia" w:hAnsi="Cambria Math"/>
              <w:rPrChange w:id="164" w:author="Zhu, Jim" w:date="2022-04-19T15:12:00Z">
                <w:rPr>
                  <w:rFonts w:ascii="Cambria Math" w:eastAsiaTheme="minorEastAsia" w:hAnsi="Cambria Math"/>
                </w:rPr>
              </w:rPrChange>
            </w:rPr>
            <m:t xml:space="preserve"> is the piston mass,</m:t>
          </w:del>
        </m:r>
        <m:r>
          <w:del w:id="165" w:author="Zhu, Jim" w:date="2022-04-19T15:12:00Z">
            <m:rPr>
              <m:sty m:val="p"/>
            </m:rPr>
            <w:rPr>
              <w:rFonts w:ascii="Cambria Math" w:hAnsi="Cambria Math"/>
              <w:rPrChange w:id="166" w:author="Zhu, Jim" w:date="2022-04-19T15:12:00Z">
                <w:rPr>
                  <w:rFonts w:ascii="Cambria Math" w:hAnsi="Cambria Math"/>
                </w:rPr>
              </w:rPrChange>
            </w:rPr>
            <m:t xml:space="preserve"> </m:t>
          </w:del>
        </m:r>
        <m:sSub>
          <m:sSubPr>
            <m:ctrlPr>
              <w:rPr>
                <w:rFonts w:ascii="Cambria Math" w:hAnsi="Cambria Math"/>
                <w:i/>
              </w:rPr>
            </m:ctrlPr>
          </m:sSubPr>
          <m:e>
            <m:r>
              <w:rPr>
                <w:rFonts w:ascii="Cambria Math" w:hAnsi="Cambria Math"/>
              </w:rPr>
              <m:t>M</m:t>
            </m:r>
          </m:e>
          <m:sub>
            <m:r>
              <w:rPr>
                <w:rFonts w:ascii="Cambria Math" w:hAnsi="Cambria Math"/>
              </w:rPr>
              <m:t>cu</m:t>
            </m:r>
          </m:sub>
        </m:sSub>
        <m:r>
          <w:rPr>
            <w:rFonts w:ascii="Cambria Math" w:eastAsiaTheme="minorEastAsia" w:hAnsi="Cambria Math"/>
          </w:rPr>
          <m:t xml:space="preserve"> </m:t>
        </m:r>
      </m:oMath>
      <w:r w:rsidRPr="00F22BED">
        <w:rPr>
          <w:rFonts w:eastAsiaTheme="minorEastAsia"/>
        </w:rPr>
        <w:t>is the mass of the copper coil</w:t>
      </w:r>
      <w:r w:rsidRPr="00F22BED">
        <w:t xml:space="preserve">, </w:t>
      </w:r>
      <m:oMath>
        <m:sSub>
          <m:sSubPr>
            <m:ctrlPr>
              <w:rPr>
                <w:rFonts w:ascii="Cambria Math" w:hAnsi="Cambria Math"/>
                <w:i/>
              </w:rPr>
            </m:ctrlPr>
          </m:sSubPr>
          <m:e>
            <m:r>
              <w:rPr>
                <w:rFonts w:ascii="Cambria Math" w:hAnsi="Cambria Math"/>
              </w:rPr>
              <m:t>ρ</m:t>
            </m:r>
          </m:e>
          <m:sub>
            <m:r>
              <w:rPr>
                <w:rFonts w:ascii="Cambria Math" w:hAnsi="Cambria Math"/>
              </w:rPr>
              <m:t>cu</m:t>
            </m:r>
          </m:sub>
        </m:sSub>
      </m:oMath>
      <w:r w:rsidRPr="00F22BED">
        <w:rPr>
          <w:rFonts w:eastAsiaTheme="minorEastAsia"/>
        </w:rPr>
        <w:t xml:space="preserve"> is the copper mass density,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cu</m:t>
            </m:r>
          </m:sub>
        </m:sSub>
      </m:oMath>
      <w:r w:rsidRPr="00F22BE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cu</m:t>
            </m:r>
          </m:sub>
        </m:sSub>
      </m:oMath>
      <w:r w:rsidRPr="00F22BED">
        <w:rPr>
          <w:rFonts w:eastAsiaTheme="minorEastAsia"/>
        </w:rPr>
        <w:t xml:space="preserve"> are, respectively, the total length and cross-sectional area of the copper wire for the armature coil.  The cross-sectional area can be determi</w:t>
      </w:r>
      <w:proofErr w:type="spellStart"/>
      <w:r w:rsidRPr="00F22BED">
        <w:rPr>
          <w:rFonts w:eastAsiaTheme="minorEastAsia"/>
        </w:rPr>
        <w:t>ned</w:t>
      </w:r>
      <w:proofErr w:type="spellEnd"/>
      <w:r w:rsidRPr="00F22BED">
        <w:rPr>
          <w:rFonts w:eastAsiaTheme="minorEastAsia"/>
        </w:rPr>
        <w:t xml:space="preserve"> for a chosen current density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cu</m:t>
            </m:r>
          </m:sub>
        </m:sSub>
      </m:oMath>
      <w:r w:rsidRPr="00F22BED">
        <w:rPr>
          <w:rFonts w:eastAsiaTheme="minorEastAsia"/>
        </w:rPr>
        <w:t xml:space="preserve"> by</w:t>
      </w:r>
    </w:p>
    <w:tbl>
      <w:tblPr>
        <w:tblStyle w:val="TableGrid0"/>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1080"/>
      </w:tblGrid>
      <w:tr w:rsidR="0015225A" w:rsidRPr="00F22BED" w14:paraId="65B26EDA" w14:textId="77777777" w:rsidTr="00BE6224">
        <w:trPr>
          <w:trHeight w:val="596"/>
        </w:trPr>
        <w:tc>
          <w:tcPr>
            <w:tcW w:w="8275" w:type="dxa"/>
            <w:hideMark/>
          </w:tcPr>
          <w:p w14:paraId="21A0E2A8" w14:textId="77777777" w:rsidR="0015225A" w:rsidRPr="00F22BED" w:rsidRDefault="00F51420" w:rsidP="00BE6224">
            <m:oMathPara>
              <m:oMath>
                <m:sSub>
                  <m:sSubPr>
                    <m:ctrlPr>
                      <w:rPr>
                        <w:rFonts w:ascii="Cambria Math" w:hAnsi="Cambria Math"/>
                      </w:rPr>
                    </m:ctrlPr>
                  </m:sSubPr>
                  <m:e>
                    <m:r>
                      <w:rPr>
                        <w:rFonts w:ascii="Cambria Math" w:hAnsi="Cambria Math"/>
                      </w:rPr>
                      <m:t>A</m:t>
                    </m:r>
                  </m:e>
                  <m:sub>
                    <m:r>
                      <w:rPr>
                        <w:rFonts w:ascii="Cambria Math" w:hAnsi="Cambria Math"/>
                      </w:rPr>
                      <m:t>cu</m:t>
                    </m:r>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nom</m:t>
                        </m:r>
                      </m:sub>
                    </m:sSub>
                  </m:num>
                  <m:den>
                    <m:sSub>
                      <m:sSubPr>
                        <m:ctrlPr>
                          <w:rPr>
                            <w:rFonts w:ascii="Cambria Math" w:hAnsi="Cambria Math"/>
                          </w:rPr>
                        </m:ctrlPr>
                      </m:sSubPr>
                      <m:e>
                        <m:r>
                          <w:rPr>
                            <w:rFonts w:ascii="Cambria Math" w:hAnsi="Cambria Math"/>
                          </w:rPr>
                          <m:t>σ</m:t>
                        </m:r>
                      </m:e>
                      <m:sub>
                        <m:r>
                          <w:rPr>
                            <w:rFonts w:ascii="Cambria Math" w:hAnsi="Cambria Math"/>
                          </w:rPr>
                          <m:t>cu</m:t>
                        </m:r>
                      </m:sub>
                    </m:sSub>
                  </m:den>
                </m:f>
              </m:oMath>
            </m:oMathPara>
          </w:p>
        </w:tc>
        <w:tc>
          <w:tcPr>
            <w:tcW w:w="1080" w:type="dxa"/>
            <w:hideMark/>
          </w:tcPr>
          <w:p w14:paraId="34240A78" w14:textId="77777777" w:rsidR="0015225A" w:rsidRPr="00F22BED" w:rsidRDefault="0015225A" w:rsidP="00BE6224">
            <w:r w:rsidRPr="00F22BED">
              <w:t>(5.1.1</w:t>
            </w:r>
            <w:r>
              <w:t>5</w:t>
            </w:r>
            <w:r w:rsidRPr="00F22BED">
              <w:t>)</w:t>
            </w:r>
          </w:p>
        </w:tc>
      </w:tr>
    </w:tbl>
    <w:p w14:paraId="09538DCF" w14:textId="77777777" w:rsidR="0015225A" w:rsidRPr="00F22BED" w:rsidRDefault="0015225A" w:rsidP="0015225A">
      <w:pPr>
        <w:rPr>
          <w:rFonts w:eastAsiaTheme="minorEastAsia"/>
        </w:rPr>
      </w:pPr>
      <w:r w:rsidRPr="00F22BED">
        <w:rPr>
          <w:rFonts w:eastAsiaTheme="minorEastAsia"/>
        </w:rPr>
        <w:t xml:space="preserve">The copper wire length can be determined from the electromagnetic constant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oMath>
      <w:r w:rsidRPr="00F22BED">
        <w:rPr>
          <w:rFonts w:eastAsiaTheme="minorEastAsia"/>
        </w:rPr>
        <w:t xml:space="preserve"> of the LEM</w:t>
      </w:r>
    </w:p>
    <w:tbl>
      <w:tblPr>
        <w:tblStyle w:val="TableGrid"/>
        <w:tblW w:w="0" w:type="auto"/>
        <w:tblInd w:w="5" w:type="dxa"/>
        <w:tblLook w:val="04A0" w:firstRow="1" w:lastRow="0" w:firstColumn="1" w:lastColumn="0" w:noHBand="0" w:noVBand="1"/>
      </w:tblPr>
      <w:tblGrid>
        <w:gridCol w:w="8360"/>
        <w:gridCol w:w="900"/>
      </w:tblGrid>
      <w:tr w:rsidR="0015225A" w:rsidRPr="00F22BED" w14:paraId="4C58F5E1" w14:textId="77777777" w:rsidTr="00BE6224">
        <w:tc>
          <w:tcPr>
            <w:tcW w:w="8360" w:type="dxa"/>
            <w:hideMark/>
          </w:tcPr>
          <w:p w14:paraId="6573E981" w14:textId="77777777" w:rsidR="0015225A" w:rsidRPr="00AA0E7E" w:rsidRDefault="00F51420" w:rsidP="00BE6224">
            <w:pPr>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L</m:t>
                    </m:r>
                  </m:e>
                  <m:sub>
                    <m:r>
                      <w:rPr>
                        <w:rFonts w:ascii="Cambria Math" w:hAnsi="Cambria Math"/>
                      </w:rPr>
                      <m:t>cu</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ind</m:t>
                        </m:r>
                      </m:sub>
                    </m:sSub>
                  </m:num>
                  <m:den>
                    <m:r>
                      <w:rPr>
                        <w:rFonts w:ascii="Cambria Math" w:hAnsi="Cambria Math"/>
                      </w:rPr>
                      <m:t>V</m:t>
                    </m:r>
                  </m:den>
                </m:f>
              </m:oMath>
            </m:oMathPara>
          </w:p>
          <w:p w14:paraId="2AD1F99E" w14:textId="77777777" w:rsidR="0015225A" w:rsidRPr="00AA0E7E" w:rsidRDefault="0015225A" w:rsidP="00BE6224">
            <w:pPr>
              <w:rPr>
                <w:rFonts w:eastAsiaTheme="minorEastAsia"/>
              </w:rPr>
            </w:pPr>
          </w:p>
        </w:tc>
        <w:tc>
          <w:tcPr>
            <w:tcW w:w="900" w:type="dxa"/>
            <w:hideMark/>
          </w:tcPr>
          <w:p w14:paraId="5461F09F" w14:textId="77777777" w:rsidR="0015225A" w:rsidRPr="00F22BED" w:rsidRDefault="0015225A" w:rsidP="00BE6224">
            <w:r w:rsidRPr="00F22BED">
              <w:t>(5.1.1</w:t>
            </w:r>
            <w:r>
              <w:t>6</w:t>
            </w:r>
            <w:r w:rsidRPr="00F22BED">
              <w:t>)</w:t>
            </w:r>
          </w:p>
        </w:tc>
      </w:tr>
    </w:tbl>
    <w:p w14:paraId="0BDD84B8" w14:textId="77777777" w:rsidR="0015225A" w:rsidRPr="00F22BED" w:rsidRDefault="0015225A" w:rsidP="0015225A">
      <w:r w:rsidRPr="00F22BED">
        <w:t xml:space="preserve">where </w:t>
      </w:r>
      <m:oMath>
        <m:sSub>
          <m:sSubPr>
            <m:ctrlPr>
              <w:rPr>
                <w:rFonts w:ascii="Cambria Math" w:hAnsi="Cambria Math"/>
                <w:i/>
              </w:rPr>
            </m:ctrlPr>
          </m:sSubPr>
          <m:e>
            <m:r>
              <w:rPr>
                <w:rFonts w:ascii="Cambria Math" w:hAnsi="Cambria Math"/>
              </w:rPr>
              <m:t>E</m:t>
            </m:r>
          </m:e>
          <m:sub>
            <m:r>
              <w:rPr>
                <w:rFonts w:ascii="Cambria Math" w:hAnsi="Cambria Math"/>
              </w:rPr>
              <m:t>ind</m:t>
            </m:r>
          </m:sub>
        </m:sSub>
      </m:oMath>
      <w:r w:rsidRPr="00F22BED">
        <w:t xml:space="preserve"> is the induced voltage in the LEM given </w:t>
      </w:r>
      <w:proofErr w:type="gramStart"/>
      <w:r w:rsidRPr="00F22BED">
        <w:t>by</w:t>
      </w:r>
      <w:proofErr w:type="gramEnd"/>
      <w:r w:rsidRPr="00F22BED">
        <w:t xml:space="preserve"> </w:t>
      </w:r>
    </w:p>
    <w:tbl>
      <w:tblPr>
        <w:tblStyle w:val="TableGrid"/>
        <w:tblW w:w="0" w:type="auto"/>
        <w:tblInd w:w="10" w:type="dxa"/>
        <w:tblLook w:val="04A0" w:firstRow="1" w:lastRow="0" w:firstColumn="1" w:lastColumn="0" w:noHBand="0" w:noVBand="1"/>
      </w:tblPr>
      <w:tblGrid>
        <w:gridCol w:w="8360"/>
        <w:gridCol w:w="985"/>
      </w:tblGrid>
      <w:tr w:rsidR="0015225A" w:rsidRPr="00F22BED" w14:paraId="09DAC2FC" w14:textId="77777777" w:rsidTr="00BE6224">
        <w:trPr>
          <w:trHeight w:val="596"/>
        </w:trPr>
        <w:tc>
          <w:tcPr>
            <w:tcW w:w="8360" w:type="dxa"/>
            <w:hideMark/>
          </w:tcPr>
          <w:p w14:paraId="4C39415D" w14:textId="77777777" w:rsidR="0015225A" w:rsidRPr="00F22BED" w:rsidRDefault="00F51420" w:rsidP="00BE6224">
            <m:oMathPara>
              <m:oMath>
                <m:sSub>
                  <m:sSubPr>
                    <m:ctrlPr>
                      <w:rPr>
                        <w:rFonts w:ascii="Cambria Math" w:hAnsi="Cambria Math"/>
                      </w:rPr>
                    </m:ctrlPr>
                  </m:sSubPr>
                  <m:e>
                    <m:r>
                      <w:rPr>
                        <w:rFonts w:ascii="Cambria Math" w:hAnsi="Cambria Math"/>
                      </w:rPr>
                      <m:t>E</m:t>
                    </m:r>
                  </m:e>
                  <m:sub>
                    <m:r>
                      <w:rPr>
                        <w:rFonts w:ascii="Cambria Math" w:hAnsi="Cambria Math"/>
                      </w:rPr>
                      <m:t>ind</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nom</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load</m:t>
                    </m:r>
                  </m:sub>
                </m:sSub>
                <m:r>
                  <m:rPr>
                    <m:sty m:val="p"/>
                  </m:rPr>
                  <w:rPr>
                    <w:rFonts w:ascii="Cambria Math" w:hAnsi="Cambria Math"/>
                  </w:rPr>
                  <m:t>)</m:t>
                </m:r>
              </m:oMath>
            </m:oMathPara>
          </w:p>
        </w:tc>
        <w:tc>
          <w:tcPr>
            <w:tcW w:w="985" w:type="dxa"/>
            <w:hideMark/>
          </w:tcPr>
          <w:p w14:paraId="4B8D614E" w14:textId="77777777" w:rsidR="0015225A" w:rsidRPr="00F22BED" w:rsidRDefault="0015225A" w:rsidP="00BE6224">
            <w:r w:rsidRPr="00F22BED">
              <w:t>(5.1.1</w:t>
            </w:r>
            <w:r>
              <w:t>7</w:t>
            </w:r>
            <w:r w:rsidRPr="00F22BED">
              <w:t>)</w:t>
            </w:r>
          </w:p>
        </w:tc>
      </w:tr>
    </w:tbl>
    <w:p w14:paraId="2876E243" w14:textId="3B840511" w:rsidR="0015225A" w:rsidRPr="00F22BED" w:rsidRDefault="0015225A" w:rsidP="0015225A">
      <w:r w:rsidRPr="00F22BED">
        <w:t xml:space="preserve">where </w:t>
      </w:r>
      <m:oMath>
        <m:sSub>
          <m:sSubPr>
            <m:ctrlPr>
              <w:rPr>
                <w:rFonts w:ascii="Cambria Math" w:hAnsi="Cambria Math"/>
                <w:i/>
              </w:rPr>
            </m:ctrlPr>
          </m:sSubPr>
          <m:e>
            <m:r>
              <w:rPr>
                <w:rFonts w:ascii="Cambria Math" w:hAnsi="Cambria Math"/>
              </w:rPr>
              <m:t>I</m:t>
            </m:r>
          </m:e>
          <m:sub>
            <m:r>
              <w:rPr>
                <w:rFonts w:ascii="Cambria Math" w:hAnsi="Cambria Math"/>
              </w:rPr>
              <m:t>nom</m:t>
            </m:r>
          </m:sub>
        </m:sSub>
      </m:oMath>
      <w:r w:rsidRPr="00F22BED">
        <w:t xml:space="preserve"> is the nominal load current,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F22BED">
        <w:t xml:space="preserve"> is the armature resistance, and </w:t>
      </w:r>
      <m:oMath>
        <m:sSub>
          <m:sSubPr>
            <m:ctrlPr>
              <w:rPr>
                <w:rFonts w:ascii="Cambria Math" w:hAnsi="Cambria Math"/>
                <w:i/>
              </w:rPr>
            </m:ctrlPr>
          </m:sSubPr>
          <m:e>
            <m:r>
              <w:rPr>
                <w:rFonts w:ascii="Cambria Math" w:hAnsi="Cambria Math"/>
              </w:rPr>
              <m:t>R</m:t>
            </m:r>
          </m:e>
          <m:sub>
            <m:r>
              <w:rPr>
                <w:rFonts w:ascii="Cambria Math" w:hAnsi="Cambria Math"/>
              </w:rPr>
              <m:t>load</m:t>
            </m:r>
          </m:sub>
        </m:sSub>
      </m:oMath>
      <w:r w:rsidRPr="00F22BED">
        <w:t xml:space="preserve"> is the load </w:t>
      </w:r>
      <w:proofErr w:type="gramStart"/>
      <w:r w:rsidRPr="00F22BED">
        <w:t>resistance.</w:t>
      </w:r>
      <w:proofErr w:type="gramEnd"/>
      <w:r w:rsidRPr="00F22BED">
        <w:t xml:space="preserve"> </w:t>
      </w:r>
    </w:p>
    <w:p w14:paraId="73D2FE53" w14:textId="22E96B3E" w:rsidR="0015225A" w:rsidRPr="00F22BED" w:rsidRDefault="0015225A" w:rsidP="0015225A">
      <w:r w:rsidRPr="00F22BED">
        <w:t xml:space="preserve">Thus, we can rewrite equation (5.1.8) as </w:t>
      </w:r>
    </w:p>
    <w:tbl>
      <w:tblPr>
        <w:tblStyle w:val="TableGrid"/>
        <w:tblW w:w="0" w:type="auto"/>
        <w:tblInd w:w="5" w:type="dxa"/>
        <w:tblLook w:val="04A0" w:firstRow="1" w:lastRow="0" w:firstColumn="1" w:lastColumn="0" w:noHBand="0" w:noVBand="1"/>
      </w:tblPr>
      <w:tblGrid>
        <w:gridCol w:w="8365"/>
        <w:gridCol w:w="980"/>
        <w:gridCol w:w="10"/>
      </w:tblGrid>
      <w:tr w:rsidR="0015225A" w:rsidRPr="00F22BED" w14:paraId="1E62C2E8" w14:textId="77777777" w:rsidTr="00BE6224">
        <w:trPr>
          <w:gridAfter w:val="1"/>
          <w:wAfter w:w="10" w:type="dxa"/>
        </w:trPr>
        <w:tc>
          <w:tcPr>
            <w:tcW w:w="8365" w:type="dxa"/>
            <w:hideMark/>
          </w:tcPr>
          <w:p w14:paraId="0073BC21" w14:textId="77777777" w:rsidR="0015225A" w:rsidRPr="00F22BED" w:rsidRDefault="0015225A" w:rsidP="00BE6224">
            <m:oMathPara>
              <m:oMath>
                <m:r>
                  <w:rPr>
                    <w:rFonts w:ascii="Cambria Math" w:hAnsi="Cambria Math"/>
                  </w:rPr>
                  <m:t>M</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piston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cu</m:t>
                            </m:r>
                          </m:sub>
                        </m:sSub>
                        <m:sSub>
                          <m:sSubPr>
                            <m:ctrlPr>
                              <w:rPr>
                                <w:rFonts w:ascii="Cambria Math" w:hAnsi="Cambria Math"/>
                                <w:i/>
                              </w:rPr>
                            </m:ctrlPr>
                          </m:sSubPr>
                          <m:e>
                            <m:r>
                              <w:rPr>
                                <w:rFonts w:ascii="Cambria Math" w:hAnsi="Cambria Math"/>
                              </w:rPr>
                              <m:t>E</m:t>
                            </m:r>
                          </m:e>
                          <m:sub>
                            <m:r>
                              <w:rPr>
                                <w:rFonts w:ascii="Cambria Math" w:hAnsi="Cambria Math"/>
                              </w:rPr>
                              <m:t>ind</m:t>
                            </m:r>
                          </m:sub>
                        </m:sSub>
                        <m:sSub>
                          <m:sSubPr>
                            <m:ctrlPr>
                              <w:rPr>
                                <w:rFonts w:ascii="Cambria Math" w:hAnsi="Cambria Math"/>
                              </w:rPr>
                            </m:ctrlPr>
                          </m:sSubPr>
                          <m:e>
                            <m:r>
                              <w:rPr>
                                <w:rFonts w:ascii="Cambria Math" w:hAnsi="Cambria Math"/>
                              </w:rPr>
                              <m:t>A</m:t>
                            </m:r>
                          </m:e>
                          <m:sub>
                            <m:r>
                              <w:rPr>
                                <w:rFonts w:ascii="Cambria Math" w:hAnsi="Cambria Math"/>
                              </w:rPr>
                              <m:t>cu</m:t>
                            </m:r>
                          </m:sub>
                        </m:sSub>
                      </m:num>
                      <m:den>
                        <m:r>
                          <w:rPr>
                            <w:rFonts w:ascii="Cambria Math" w:hAnsi="Cambria Math"/>
                          </w:rPr>
                          <m:t>BV</m:t>
                        </m:r>
                      </m:den>
                    </m:f>
                  </m:e>
                </m:d>
              </m:oMath>
            </m:oMathPara>
          </w:p>
        </w:tc>
        <w:tc>
          <w:tcPr>
            <w:tcW w:w="980" w:type="dxa"/>
            <w:hideMark/>
          </w:tcPr>
          <w:p w14:paraId="7304E8C5" w14:textId="77777777" w:rsidR="0015225A" w:rsidRPr="00F22BED" w:rsidRDefault="0015225A" w:rsidP="00BE6224">
            <w:r w:rsidRPr="00F22BED">
              <w:t>(5.1.1</w:t>
            </w:r>
            <w:r>
              <w:t>8</w:t>
            </w:r>
            <w:r w:rsidRPr="00F22BED">
              <w:t>)</w:t>
            </w:r>
          </w:p>
        </w:tc>
      </w:tr>
      <w:tr w:rsidR="0015225A" w:rsidRPr="00F22BED" w14:paraId="6C5E6E35" w14:textId="77777777" w:rsidTr="00BE6224">
        <w:tc>
          <w:tcPr>
            <w:tcW w:w="8365" w:type="dxa"/>
          </w:tcPr>
          <w:p w14:paraId="4DDC0E87" w14:textId="77777777" w:rsidR="0015225A" w:rsidRPr="00F22BED" w:rsidRDefault="00F51420" w:rsidP="00BE6224">
            <w:pPr>
              <w:rPr>
                <w:rFonts w:eastAsia="Calibri"/>
                <w:vertAlign w:val="subscript"/>
              </w:rPr>
            </w:pPr>
            <m:oMathPara>
              <m:oMath>
                <m:sSub>
                  <m:sSubPr>
                    <m:ctrlPr>
                      <w:rPr>
                        <w:rFonts w:ascii="Cambria Math" w:eastAsia="Calibri" w:hAnsi="Cambria Math"/>
                        <w:vertAlign w:val="subscript"/>
                      </w:rPr>
                    </m:ctrlPr>
                  </m:sSubPr>
                  <m:e>
                    <m:r>
                      <w:rPr>
                        <w:rFonts w:ascii="Cambria Math" w:eastAsia="Calibri" w:hAnsi="Cambria Math"/>
                        <w:vertAlign w:val="subscript"/>
                      </w:rPr>
                      <m:t>k</m:t>
                    </m:r>
                  </m:e>
                  <m:sub>
                    <m:r>
                      <w:rPr>
                        <w:rFonts w:ascii="Cambria Math" w:eastAsia="Calibri" w:hAnsi="Cambria Math"/>
                        <w:vertAlign w:val="subscript"/>
                      </w:rPr>
                      <m:t>sp</m:t>
                    </m:r>
                  </m:sub>
                </m:sSub>
                <m:r>
                  <m:rPr>
                    <m:sty m:val="p"/>
                  </m:rPr>
                  <w:rPr>
                    <w:rFonts w:ascii="Cambria Math" w:eastAsia="Calibri" w:hAnsi="Cambria Math"/>
                    <w:vertAlign w:val="subscript"/>
                  </w:rPr>
                  <m:t>=</m:t>
                </m:r>
                <m:sSup>
                  <m:sSupPr>
                    <m:ctrlPr>
                      <w:rPr>
                        <w:rFonts w:ascii="Cambria Math" w:eastAsia="Calibri" w:hAnsi="Cambria Math"/>
                        <w:vertAlign w:val="subscript"/>
                      </w:rPr>
                    </m:ctrlPr>
                  </m:sSupPr>
                  <m:e>
                    <m:r>
                      <w:rPr>
                        <w:rFonts w:ascii="Cambria Math" w:eastAsia="Calibri" w:hAnsi="Cambria Math"/>
                        <w:vertAlign w:val="subscript"/>
                      </w:rPr>
                      <m:t>ω</m:t>
                    </m:r>
                  </m:e>
                  <m:sup>
                    <m:r>
                      <m:rPr>
                        <m:sty m:val="p"/>
                      </m:rPr>
                      <w:rPr>
                        <w:rFonts w:ascii="Cambria Math" w:eastAsia="Calibri" w:hAnsi="Cambria Math"/>
                        <w:vertAlign w:val="subscript"/>
                      </w:rPr>
                      <m:t>2</m:t>
                    </m:r>
                  </m:sup>
                </m:sSup>
                <m:r>
                  <w:rPr>
                    <w:rFonts w:ascii="Cambria Math" w:eastAsia="Calibri" w:hAnsi="Cambria Math"/>
                    <w:vertAlign w:val="subscript"/>
                  </w:rPr>
                  <m:t>M</m:t>
                </m:r>
              </m:oMath>
            </m:oMathPara>
          </w:p>
        </w:tc>
        <w:tc>
          <w:tcPr>
            <w:tcW w:w="990" w:type="dxa"/>
            <w:gridSpan w:val="2"/>
          </w:tcPr>
          <w:p w14:paraId="0E263F7E" w14:textId="77777777" w:rsidR="0015225A" w:rsidRPr="00F22BED" w:rsidRDefault="0015225A" w:rsidP="00BE6224">
            <w:r w:rsidRPr="00F22BED">
              <w:t>(5.1.</w:t>
            </w:r>
            <w:r>
              <w:t>19</w:t>
            </w:r>
            <w:r w:rsidRPr="00F22BED">
              <w:t>)</w:t>
            </w:r>
          </w:p>
        </w:tc>
      </w:tr>
    </w:tbl>
    <w:p w14:paraId="7DB6D240" w14:textId="4E07B360" w:rsidR="0015225A" w:rsidRPr="00F22BED" w:rsidRDefault="0015225A" w:rsidP="0015225A">
      <w:pPr>
        <w:rPr>
          <w:rFonts w:eastAsiaTheme="minorEastAsia"/>
        </w:rPr>
      </w:pPr>
      <w:r w:rsidRPr="00F22BED">
        <w:rPr>
          <w:rFonts w:eastAsiaTheme="minorEastAsia"/>
        </w:rPr>
        <w:lastRenderedPageBreak/>
        <w:t>Using the design parameters in Tables 5.1-5.2, Equations (5.1</w:t>
      </w:r>
      <w:r>
        <w:rPr>
          <w:rFonts w:eastAsiaTheme="minorEastAsia"/>
        </w:rPr>
        <w:t>8</w:t>
      </w:r>
      <w:r w:rsidRPr="00F22BED">
        <w:rPr>
          <w:rFonts w:eastAsiaTheme="minorEastAsia"/>
        </w:rPr>
        <w:t>)</w:t>
      </w:r>
      <w:del w:id="167" w:author="Zhu, Jim" w:date="2022-04-19T15:14:00Z">
        <w:r w:rsidRPr="00F22BED" w:rsidDel="00FC6DA8">
          <w:rPr>
            <w:rFonts w:eastAsiaTheme="minorEastAsia"/>
          </w:rPr>
          <w:delText xml:space="preserve"> </w:delText>
        </w:r>
      </w:del>
      <w:r w:rsidRPr="00F22BED">
        <w:rPr>
          <w:rFonts w:eastAsiaTheme="minorEastAsia"/>
        </w:rPr>
        <w:t>-(5.1</w:t>
      </w:r>
      <w:r>
        <w:rPr>
          <w:rFonts w:eastAsiaTheme="minorEastAsia"/>
        </w:rPr>
        <w:t>9</w:t>
      </w:r>
      <w:r w:rsidRPr="00F22BED">
        <w:rPr>
          <w:rFonts w:eastAsiaTheme="minorEastAsia"/>
        </w:rPr>
        <w:t>) are solved using a MATLAB script shown in Appendix 2. Table 5.3 summarize</w:t>
      </w:r>
      <w:ins w:id="168" w:author="Zhu, Jim" w:date="2022-04-19T15:14:00Z">
        <w:r w:rsidR="00FC6DA8">
          <w:rPr>
            <w:rFonts w:eastAsiaTheme="minorEastAsia"/>
          </w:rPr>
          <w:t>s</w:t>
        </w:r>
      </w:ins>
      <w:del w:id="169" w:author="Zhu, Jim" w:date="2022-04-19T15:14:00Z">
        <w:r w:rsidRPr="00F22BED" w:rsidDel="00FC6DA8">
          <w:rPr>
            <w:rFonts w:eastAsiaTheme="minorEastAsia"/>
          </w:rPr>
          <w:delText>d</w:delText>
        </w:r>
      </w:del>
      <w:r w:rsidRPr="00F22BED">
        <w:rPr>
          <w:rFonts w:eastAsiaTheme="minorEastAsia"/>
        </w:rPr>
        <w:t xml:space="preserve"> these derived parameters for the FPLG system. </w:t>
      </w:r>
    </w:p>
    <w:p w14:paraId="69ACC9C6" w14:textId="77777777" w:rsidR="0015225A" w:rsidRPr="00F22BED" w:rsidRDefault="0015225A" w:rsidP="0015225A">
      <w:r w:rsidRPr="00F22BED">
        <w:t xml:space="preserve">                                               Table 5.3 Derived Parameters</w:t>
      </w:r>
    </w:p>
    <w:tbl>
      <w:tblPr>
        <w:tblStyle w:val="TableGrid0"/>
        <w:tblW w:w="0" w:type="auto"/>
        <w:tblBorders>
          <w:insideH w:val="none" w:sz="0" w:space="0" w:color="auto"/>
          <w:insideV w:val="none" w:sz="0" w:space="0" w:color="auto"/>
        </w:tblBorders>
        <w:tblLook w:val="04A0" w:firstRow="1" w:lastRow="0" w:firstColumn="1" w:lastColumn="0" w:noHBand="0" w:noVBand="1"/>
      </w:tblPr>
      <w:tblGrid>
        <w:gridCol w:w="4508"/>
        <w:gridCol w:w="4508"/>
      </w:tblGrid>
      <w:tr w:rsidR="0015225A" w:rsidRPr="00F22BED" w14:paraId="155FACAF" w14:textId="77777777" w:rsidTr="00BE6224">
        <w:tc>
          <w:tcPr>
            <w:tcW w:w="4508" w:type="dxa"/>
          </w:tcPr>
          <w:p w14:paraId="24C599C2" w14:textId="77777777" w:rsidR="0015225A" w:rsidRPr="00F22BED" w:rsidRDefault="0015225A" w:rsidP="00BE6224">
            <w:r w:rsidRPr="00F22BED">
              <w:t>Parameters</w:t>
            </w:r>
          </w:p>
        </w:tc>
        <w:tc>
          <w:tcPr>
            <w:tcW w:w="4508" w:type="dxa"/>
          </w:tcPr>
          <w:p w14:paraId="4BA85F5F" w14:textId="77777777" w:rsidR="0015225A" w:rsidRPr="00F22BED" w:rsidRDefault="0015225A" w:rsidP="00BE6224">
            <w:r w:rsidRPr="00F22BED">
              <w:t xml:space="preserve">Values </w:t>
            </w:r>
          </w:p>
        </w:tc>
      </w:tr>
      <w:tr w:rsidR="0015225A" w:rsidRPr="00F22BED" w14:paraId="60F05EAC" w14:textId="77777777" w:rsidTr="00BE6224">
        <w:tc>
          <w:tcPr>
            <w:tcW w:w="4508" w:type="dxa"/>
          </w:tcPr>
          <w:p w14:paraId="12708201" w14:textId="77777777" w:rsidR="0015225A" w:rsidRPr="00F22BED" w:rsidRDefault="0015225A" w:rsidP="00BE6224">
            <w:r w:rsidRPr="00F22BED">
              <w:t>Nominal RMS velocity (</w:t>
            </w:r>
            <m:oMath>
              <m:r>
                <w:rPr>
                  <w:rFonts w:ascii="Cambria Math" w:hAnsi="Cambria Math"/>
                </w:rPr>
                <m:t>V</m:t>
              </m:r>
            </m:oMath>
            <w:r w:rsidRPr="00F22BED">
              <w:t>)</w:t>
            </w:r>
          </w:p>
        </w:tc>
        <w:tc>
          <w:tcPr>
            <w:tcW w:w="4508" w:type="dxa"/>
          </w:tcPr>
          <w:p w14:paraId="01381E55" w14:textId="77777777" w:rsidR="0015225A" w:rsidRPr="00F22BED" w:rsidRDefault="0015225A" w:rsidP="00BE6224">
            <w:r w:rsidRPr="00F22BED">
              <w:t>9.6 m/s</w:t>
            </w:r>
          </w:p>
        </w:tc>
      </w:tr>
      <w:tr w:rsidR="0015225A" w:rsidRPr="00F22BED" w14:paraId="5F259619" w14:textId="77777777" w:rsidTr="00BE6224">
        <w:tc>
          <w:tcPr>
            <w:tcW w:w="4508" w:type="dxa"/>
          </w:tcPr>
          <w:p w14:paraId="006CC461" w14:textId="77777777" w:rsidR="0015225A" w:rsidRPr="00F22BED" w:rsidRDefault="0015225A" w:rsidP="00BE6224">
            <w:r w:rsidRPr="00F22BED">
              <w:t>Mass of copper winding (</w:t>
            </w:r>
            <m:oMath>
              <m:sSub>
                <m:sSubPr>
                  <m:ctrlPr>
                    <w:rPr>
                      <w:rFonts w:ascii="Cambria Math" w:hAnsi="Cambria Math"/>
                      <w:i/>
                    </w:rPr>
                  </m:ctrlPr>
                </m:sSubPr>
                <m:e>
                  <m:r>
                    <w:rPr>
                      <w:rFonts w:ascii="Cambria Math" w:hAnsi="Cambria Math"/>
                    </w:rPr>
                    <m:t>M</m:t>
                  </m:r>
                </m:e>
                <m:sub>
                  <m:r>
                    <w:rPr>
                      <w:rFonts w:ascii="Cambria Math" w:hAnsi="Cambria Math"/>
                    </w:rPr>
                    <m:t>cu</m:t>
                  </m:r>
                </m:sub>
              </m:sSub>
            </m:oMath>
            <w:r w:rsidRPr="00F22BED">
              <w:t>)</w:t>
            </w:r>
          </w:p>
        </w:tc>
        <w:tc>
          <w:tcPr>
            <w:tcW w:w="4508" w:type="dxa"/>
          </w:tcPr>
          <w:p w14:paraId="67B67EA6" w14:textId="77777777" w:rsidR="0015225A" w:rsidRPr="00F22BED" w:rsidRDefault="0015225A" w:rsidP="00BE6224">
            <w:r>
              <w:t>3</w:t>
            </w:r>
            <w:r w:rsidRPr="00F22BED">
              <w:t>.</w:t>
            </w:r>
            <w:r>
              <w:t>5</w:t>
            </w:r>
            <w:r w:rsidRPr="00F22BED">
              <w:t xml:space="preserve"> Kg</w:t>
            </w:r>
          </w:p>
        </w:tc>
      </w:tr>
      <w:tr w:rsidR="0015225A" w:rsidRPr="00F22BED" w14:paraId="06F1B902" w14:textId="77777777" w:rsidTr="00BE6224">
        <w:tc>
          <w:tcPr>
            <w:tcW w:w="4508" w:type="dxa"/>
          </w:tcPr>
          <w:p w14:paraId="3FFC22AF" w14:textId="77777777" w:rsidR="0015225A" w:rsidRPr="00F22BED" w:rsidRDefault="0015225A" w:rsidP="00BE6224">
            <w:r w:rsidRPr="00F22BED">
              <w:t>Total mass (</w:t>
            </w:r>
            <m:oMath>
              <m:r>
                <w:rPr>
                  <w:rFonts w:ascii="Cambria Math" w:hAnsi="Cambria Math"/>
                </w:rPr>
                <m:t>M</m:t>
              </m:r>
            </m:oMath>
            <w:r w:rsidRPr="00F22BED">
              <w:t>)</w:t>
            </w:r>
          </w:p>
        </w:tc>
        <w:tc>
          <w:tcPr>
            <w:tcW w:w="4508" w:type="dxa"/>
          </w:tcPr>
          <w:p w14:paraId="46CB791A" w14:textId="77777777" w:rsidR="0015225A" w:rsidRPr="00F22BED" w:rsidRDefault="0015225A" w:rsidP="00BE6224">
            <w:r>
              <w:t>7</w:t>
            </w:r>
            <w:r w:rsidRPr="00F22BED">
              <w:t>.</w:t>
            </w:r>
            <w:r>
              <w:t>5</w:t>
            </w:r>
            <w:r w:rsidRPr="00F22BED">
              <w:t xml:space="preserve"> Kg</w:t>
            </w:r>
          </w:p>
        </w:tc>
      </w:tr>
      <w:tr w:rsidR="0015225A" w:rsidRPr="00F22BED" w14:paraId="21B185CE" w14:textId="77777777" w:rsidTr="00BE6224">
        <w:tc>
          <w:tcPr>
            <w:tcW w:w="4508" w:type="dxa"/>
          </w:tcPr>
          <w:p w14:paraId="02533E0C" w14:textId="77777777" w:rsidR="0015225A" w:rsidRPr="00F22BED" w:rsidRDefault="0015225A" w:rsidP="00BE6224">
            <w:r w:rsidRPr="00F22BED">
              <w:t>Spring stiffness (</w:t>
            </w:r>
            <m:oMath>
              <m:sSub>
                <m:sSubPr>
                  <m:ctrlPr>
                    <w:rPr>
                      <w:rFonts w:ascii="Cambria Math" w:hAnsi="Cambria Math"/>
                      <w:i/>
                    </w:rPr>
                  </m:ctrlPr>
                </m:sSubPr>
                <m:e>
                  <m:r>
                    <w:rPr>
                      <w:rFonts w:ascii="Cambria Math" w:hAnsi="Cambria Math"/>
                    </w:rPr>
                    <m:t>k</m:t>
                  </m:r>
                </m:e>
                <m:sub>
                  <m:r>
                    <w:rPr>
                      <w:rFonts w:ascii="Cambria Math" w:hAnsi="Cambria Math"/>
                    </w:rPr>
                    <m:t>sp</m:t>
                  </m:r>
                </m:sub>
              </m:sSub>
            </m:oMath>
            <w:r w:rsidRPr="00F22BED">
              <w:t>)</w:t>
            </w:r>
          </w:p>
        </w:tc>
        <w:tc>
          <w:tcPr>
            <w:tcW w:w="4508" w:type="dxa"/>
          </w:tcPr>
          <w:p w14:paraId="4E800E4D" w14:textId="77777777" w:rsidR="0015225A" w:rsidRPr="00F22BED" w:rsidRDefault="0015225A" w:rsidP="00BE6224">
            <w:r w:rsidRPr="00F22BED">
              <w:t>1.</w:t>
            </w:r>
            <w:r>
              <w:t>85</w:t>
            </w:r>
            <w:r w:rsidRPr="00F22BED">
              <w:t>*10</w:t>
            </w:r>
            <w:r w:rsidRPr="00F22BED">
              <w:rPr>
                <w:vertAlign w:val="superscript"/>
              </w:rPr>
              <w:t>5</w:t>
            </w:r>
            <w:r w:rsidRPr="00F22BED">
              <w:t xml:space="preserve"> N/m</w:t>
            </w:r>
          </w:p>
        </w:tc>
      </w:tr>
      <w:tr w:rsidR="00FC6DA8" w:rsidRPr="00F22BED" w14:paraId="1DC4DE96" w14:textId="77777777" w:rsidTr="00C40C03">
        <w:trPr>
          <w:trHeight w:val="613"/>
        </w:trPr>
        <w:tc>
          <w:tcPr>
            <w:tcW w:w="4508" w:type="dxa"/>
          </w:tcPr>
          <w:p w14:paraId="32E044FA" w14:textId="77777777" w:rsidR="00FC6DA8" w:rsidRPr="00F22BED" w:rsidRDefault="00FC6DA8" w:rsidP="00BE6224">
            <w:r w:rsidRPr="00F22BED">
              <w:t>Stroke length (</w:t>
            </w:r>
            <m:oMath>
              <m:r>
                <w:rPr>
                  <w:rFonts w:ascii="Cambria Math" w:hAnsi="Cambria Math"/>
                </w:rPr>
                <m:t>s</m:t>
              </m:r>
            </m:oMath>
            <w:r w:rsidRPr="00F22BED">
              <w:t>)</w:t>
            </w:r>
          </w:p>
          <w:p w14:paraId="60C2FAFE" w14:textId="042A81F9" w:rsidR="00FC6DA8" w:rsidRPr="00F22BED" w:rsidDel="00FC6DA8" w:rsidRDefault="00FC6DA8" w:rsidP="00BE6224">
            <w:pPr>
              <w:rPr>
                <w:del w:id="170" w:author="Zhu, Jim" w:date="2022-04-19T15:16:00Z"/>
              </w:rPr>
            </w:pPr>
            <w:del w:id="171" w:author="Zhu, Jim" w:date="2022-04-19T15:16:00Z">
              <w:r w:rsidRPr="00F22BED" w:rsidDel="00FC6DA8">
                <w:delText>Armature Resistance (</w:delText>
              </w:r>
            </w:del>
            <m:oMath>
              <m:sSub>
                <m:sSubPr>
                  <m:ctrlPr>
                    <w:del w:id="172" w:author="Zhu, Jim" w:date="2022-04-19T15:16:00Z">
                      <w:rPr>
                        <w:rFonts w:ascii="Cambria Math" w:hAnsi="Cambria Math"/>
                        <w:i/>
                      </w:rPr>
                    </w:del>
                  </m:ctrlPr>
                </m:sSubPr>
                <m:e>
                  <m:r>
                    <w:del w:id="173" w:author="Zhu, Jim" w:date="2022-04-19T15:16:00Z">
                      <w:rPr>
                        <w:rFonts w:ascii="Cambria Math" w:hAnsi="Cambria Math"/>
                      </w:rPr>
                      <m:t>R</m:t>
                    </w:del>
                  </m:r>
                </m:e>
                <m:sub>
                  <m:r>
                    <w:del w:id="174" w:author="Zhu, Jim" w:date="2022-04-19T15:16:00Z">
                      <w:rPr>
                        <w:rFonts w:ascii="Cambria Math" w:hAnsi="Cambria Math"/>
                      </w:rPr>
                      <m:t>a</m:t>
                    </w:del>
                  </m:r>
                </m:sub>
              </m:sSub>
            </m:oMath>
            <w:del w:id="175" w:author="Zhu, Jim" w:date="2022-04-19T15:16:00Z">
              <w:r w:rsidRPr="00F22BED" w:rsidDel="00FC6DA8">
                <w:delText>)</w:delText>
              </w:r>
            </w:del>
          </w:p>
          <w:p w14:paraId="6482652F" w14:textId="6D0A2B3D" w:rsidR="00FC6DA8" w:rsidRPr="00F22BED" w:rsidRDefault="00FC6DA8" w:rsidP="00BE6224">
            <w:del w:id="176" w:author="Zhu, Jim" w:date="2022-04-19T15:16:00Z">
              <w:r w:rsidRPr="00F22BED" w:rsidDel="00FC6DA8">
                <w:delText>Thrust coefficient (</w:delText>
              </w:r>
            </w:del>
            <m:oMath>
              <m:sSub>
                <m:sSubPr>
                  <m:ctrlPr>
                    <w:del w:id="177" w:author="Zhu, Jim" w:date="2022-04-19T15:16:00Z">
                      <w:rPr>
                        <w:rFonts w:ascii="Cambria Math" w:hAnsi="Cambria Math"/>
                        <w:i/>
                      </w:rPr>
                    </w:del>
                  </m:ctrlPr>
                </m:sSubPr>
                <m:e>
                  <m:r>
                    <w:del w:id="178" w:author="Zhu, Jim" w:date="2022-04-19T15:16:00Z">
                      <w:rPr>
                        <w:rFonts w:ascii="Cambria Math" w:hAnsi="Cambria Math"/>
                      </w:rPr>
                      <m:t>k</m:t>
                    </w:del>
                  </m:r>
                </m:e>
                <m:sub>
                  <m:r>
                    <w:del w:id="179" w:author="Zhu, Jim" w:date="2022-04-19T15:16:00Z">
                      <w:rPr>
                        <w:rFonts w:ascii="Cambria Math" w:hAnsi="Cambria Math"/>
                      </w:rPr>
                      <m:t>m</m:t>
                    </w:del>
                  </m:r>
                </m:sub>
              </m:sSub>
            </m:oMath>
            <w:del w:id="180" w:author="Zhu, Jim" w:date="2022-04-19T15:16:00Z">
              <w:r w:rsidRPr="00F22BED" w:rsidDel="00FC6DA8">
                <w:delText xml:space="preserve">)                                            </w:delText>
              </w:r>
            </w:del>
          </w:p>
        </w:tc>
        <w:tc>
          <w:tcPr>
            <w:tcW w:w="4508" w:type="dxa"/>
          </w:tcPr>
          <w:p w14:paraId="45463ACD" w14:textId="45804275" w:rsidR="00FC6DA8" w:rsidRPr="00F22BED" w:rsidRDefault="00FC6DA8" w:rsidP="00BE6224">
            <w:r w:rsidRPr="00F22BED">
              <w:t>0.</w:t>
            </w:r>
            <w:r>
              <w:t>12</w:t>
            </w:r>
            <w:r w:rsidRPr="00F22BED">
              <w:t xml:space="preserve"> m</w:t>
            </w:r>
          </w:p>
          <w:p w14:paraId="324A91E1" w14:textId="6B450A01" w:rsidR="00FC6DA8" w:rsidRPr="00F22BED" w:rsidDel="00FC6DA8" w:rsidRDefault="00FC6DA8" w:rsidP="00BE6224">
            <w:pPr>
              <w:rPr>
                <w:del w:id="181" w:author="Zhu, Jim" w:date="2022-04-19T15:17:00Z"/>
              </w:rPr>
            </w:pPr>
            <w:del w:id="182" w:author="Zhu, Jim" w:date="2022-04-19T15:17:00Z">
              <w:r w:rsidRPr="00F22BED" w:rsidDel="00FC6DA8">
                <w:delText>0.3 Ω</w:delText>
              </w:r>
            </w:del>
          </w:p>
          <w:p w14:paraId="71CB428C" w14:textId="1028C3C5" w:rsidR="00FC6DA8" w:rsidRPr="00F22BED" w:rsidRDefault="00FC6DA8" w:rsidP="00BE6224">
            <w:del w:id="183" w:author="Zhu, Jim" w:date="2022-04-19T15:17:00Z">
              <w:r w:rsidDel="00FC6DA8">
                <w:delText>47.2</w:delText>
              </w:r>
              <w:r w:rsidRPr="00F22BED" w:rsidDel="00FC6DA8">
                <w:delText xml:space="preserve"> N/A</w:delText>
              </w:r>
            </w:del>
          </w:p>
        </w:tc>
      </w:tr>
      <w:tr w:rsidR="00FC6DA8" w:rsidRPr="00F22BED" w14:paraId="134662B8" w14:textId="77777777" w:rsidTr="00C40C03">
        <w:trPr>
          <w:trHeight w:val="612"/>
        </w:trPr>
        <w:tc>
          <w:tcPr>
            <w:tcW w:w="4508" w:type="dxa"/>
          </w:tcPr>
          <w:p w14:paraId="79A8382E" w14:textId="7590B101" w:rsidR="00FC6DA8" w:rsidRPr="00F22BED" w:rsidRDefault="00FC6DA8" w:rsidP="00BE6224">
            <w:ins w:id="184" w:author="Zhu, Jim" w:date="2022-04-19T15:16:00Z">
              <w:r w:rsidRPr="00F22BED">
                <w:t>Armature Resistance (</w:t>
              </w:r>
            </w:ins>
            <m:oMath>
              <m:sSub>
                <m:sSubPr>
                  <m:ctrlPr>
                    <w:ins w:id="185" w:author="Zhu, Jim" w:date="2022-04-19T15:16:00Z">
                      <w:rPr>
                        <w:rFonts w:ascii="Cambria Math" w:hAnsi="Cambria Math"/>
                        <w:i/>
                      </w:rPr>
                    </w:ins>
                  </m:ctrlPr>
                </m:sSubPr>
                <m:e>
                  <m:r>
                    <w:ins w:id="186" w:author="Zhu, Jim" w:date="2022-04-19T15:16:00Z">
                      <w:rPr>
                        <w:rFonts w:ascii="Cambria Math" w:hAnsi="Cambria Math"/>
                      </w:rPr>
                      <m:t>R</m:t>
                    </w:ins>
                  </m:r>
                </m:e>
                <m:sub>
                  <m:r>
                    <w:ins w:id="187" w:author="Zhu, Jim" w:date="2022-04-19T15:16:00Z">
                      <w:rPr>
                        <w:rFonts w:ascii="Cambria Math" w:hAnsi="Cambria Math"/>
                      </w:rPr>
                      <m:t>a</m:t>
                    </w:ins>
                  </m:r>
                </m:sub>
              </m:sSub>
            </m:oMath>
            <w:ins w:id="188" w:author="Zhu, Jim" w:date="2022-04-19T15:16:00Z">
              <w:r w:rsidRPr="00F22BED">
                <w:t>)</w:t>
              </w:r>
            </w:ins>
          </w:p>
        </w:tc>
        <w:tc>
          <w:tcPr>
            <w:tcW w:w="4508" w:type="dxa"/>
          </w:tcPr>
          <w:p w14:paraId="41AC8A67" w14:textId="4EB01B99" w:rsidR="00FC6DA8" w:rsidRPr="00F22BED" w:rsidRDefault="00FC6DA8" w:rsidP="00FC6DA8">
            <w:ins w:id="189" w:author="Zhu, Jim" w:date="2022-04-19T15:17:00Z">
              <w:r w:rsidRPr="00F22BED">
                <w:t>0.3 Ω</w:t>
              </w:r>
            </w:ins>
          </w:p>
        </w:tc>
      </w:tr>
      <w:tr w:rsidR="00FC6DA8" w:rsidRPr="00F22BED" w14:paraId="2BE92260" w14:textId="77777777" w:rsidTr="00C40C03">
        <w:trPr>
          <w:trHeight w:val="612"/>
        </w:trPr>
        <w:tc>
          <w:tcPr>
            <w:tcW w:w="4508" w:type="dxa"/>
          </w:tcPr>
          <w:p w14:paraId="310C571B" w14:textId="5F290435" w:rsidR="00FC6DA8" w:rsidRPr="00F22BED" w:rsidRDefault="00FC6DA8" w:rsidP="00BE6224">
            <w:ins w:id="190" w:author="Zhu, Jim" w:date="2022-04-19T15:16:00Z">
              <w:r w:rsidRPr="00F22BED">
                <w:t>Thrust coefficient (</w:t>
              </w:r>
            </w:ins>
            <m:oMath>
              <m:sSub>
                <m:sSubPr>
                  <m:ctrlPr>
                    <w:ins w:id="191" w:author="Zhu, Jim" w:date="2022-04-19T15:16:00Z">
                      <w:rPr>
                        <w:rFonts w:ascii="Cambria Math" w:hAnsi="Cambria Math"/>
                        <w:i/>
                      </w:rPr>
                    </w:ins>
                  </m:ctrlPr>
                </m:sSubPr>
                <m:e>
                  <m:r>
                    <w:ins w:id="192" w:author="Zhu, Jim" w:date="2022-04-19T15:16:00Z">
                      <w:rPr>
                        <w:rFonts w:ascii="Cambria Math" w:hAnsi="Cambria Math"/>
                      </w:rPr>
                      <m:t>k</m:t>
                    </w:ins>
                  </m:r>
                </m:e>
                <m:sub>
                  <m:r>
                    <w:ins w:id="193" w:author="Zhu, Jim" w:date="2022-04-19T15:16:00Z">
                      <w:rPr>
                        <w:rFonts w:ascii="Cambria Math" w:hAnsi="Cambria Math"/>
                      </w:rPr>
                      <m:t>m</m:t>
                    </w:ins>
                  </m:r>
                </m:sub>
              </m:sSub>
            </m:oMath>
            <w:ins w:id="194" w:author="Zhu, Jim" w:date="2022-04-19T15:16:00Z">
              <w:r w:rsidRPr="00F22BED">
                <w:t>)</w:t>
              </w:r>
            </w:ins>
          </w:p>
        </w:tc>
        <w:tc>
          <w:tcPr>
            <w:tcW w:w="4508" w:type="dxa"/>
          </w:tcPr>
          <w:p w14:paraId="0E45EEDC" w14:textId="06EB0F4C" w:rsidR="00FC6DA8" w:rsidRPr="00F22BED" w:rsidRDefault="00FC6DA8" w:rsidP="00BE6224">
            <w:ins w:id="195" w:author="Zhu, Jim" w:date="2022-04-19T15:17:00Z">
              <w:r>
                <w:t>47.2</w:t>
              </w:r>
              <w:r w:rsidRPr="00F22BED">
                <w:t xml:space="preserve"> N/A</w:t>
              </w:r>
            </w:ins>
          </w:p>
        </w:tc>
      </w:tr>
    </w:tbl>
    <w:p w14:paraId="249BDF5C" w14:textId="77777777" w:rsidR="0015225A" w:rsidRDefault="0015225A" w:rsidP="0015225A"/>
    <w:p w14:paraId="0AD48F1D" w14:textId="77777777" w:rsidR="0015225A" w:rsidRPr="00DB5DC7" w:rsidRDefault="0015225A" w:rsidP="0015225A"/>
    <w:p w14:paraId="41FB46F6" w14:textId="1111812C" w:rsidR="00207301" w:rsidRPr="00F22BED" w:rsidRDefault="0016224C" w:rsidP="00104440">
      <w:pPr>
        <w:pStyle w:val="Heading2"/>
      </w:pPr>
      <w:bookmarkStart w:id="196" w:name="_Toc96979832"/>
      <w:bookmarkStart w:id="197" w:name="_Toc96984328"/>
      <w:bookmarkStart w:id="198" w:name="_Toc98113770"/>
      <w:bookmarkEnd w:id="124"/>
      <w:r w:rsidRPr="00F22BED">
        <w:t xml:space="preserve">5.2 </w:t>
      </w:r>
      <w:r w:rsidR="00207301" w:rsidRPr="00F22BED">
        <w:t>Combustion Process:</w:t>
      </w:r>
      <w:bookmarkEnd w:id="196"/>
      <w:bookmarkEnd w:id="197"/>
      <w:bookmarkEnd w:id="198"/>
    </w:p>
    <w:p w14:paraId="5FDE11E0" w14:textId="7B60F88B" w:rsidR="00207301" w:rsidRPr="00F22BED" w:rsidRDefault="00954273" w:rsidP="00104440">
      <w:r>
        <w:rPr>
          <w:noProof/>
        </w:rPr>
        <mc:AlternateContent>
          <mc:Choice Requires="wpi">
            <w:drawing>
              <wp:anchor distT="0" distB="0" distL="114300" distR="114300" simplePos="0" relativeHeight="252060160" behindDoc="0" locked="0" layoutInCell="1" allowOverlap="1" wp14:anchorId="6A658D7A" wp14:editId="0430E41B">
                <wp:simplePos x="0" y="0"/>
                <wp:positionH relativeFrom="column">
                  <wp:posOffset>5418389</wp:posOffset>
                </wp:positionH>
                <wp:positionV relativeFrom="paragraph">
                  <wp:posOffset>2942259</wp:posOffset>
                </wp:positionV>
                <wp:extent cx="3960" cy="4320"/>
                <wp:effectExtent l="38100" t="38100" r="53340" b="53340"/>
                <wp:wrapNone/>
                <wp:docPr id="191202" name="Ink 191202"/>
                <wp:cNvGraphicFramePr/>
                <a:graphic xmlns:a="http://schemas.openxmlformats.org/drawingml/2006/main">
                  <a:graphicData uri="http://schemas.microsoft.com/office/word/2010/wordprocessingInk">
                    <w14:contentPart bwMode="auto" r:id="rId23">
                      <w14:nvContentPartPr>
                        <w14:cNvContentPartPr/>
                      </w14:nvContentPartPr>
                      <w14:xfrm>
                        <a:off x="0" y="0"/>
                        <a:ext cx="3960" cy="4320"/>
                      </w14:xfrm>
                    </w14:contentPart>
                  </a:graphicData>
                </a:graphic>
              </wp:anchor>
            </w:drawing>
          </mc:Choice>
          <mc:Fallback>
            <w:pict>
              <v:shape w14:anchorId="0651B9AC" id="Ink 191202" o:spid="_x0000_s1026" type="#_x0000_t75" style="position:absolute;margin-left:425.95pt;margin-top:230.95pt;width:1.7pt;height:1.8pt;z-index:2520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">
                <v:imagedata r:id="rId119" o:title=""/>
              </v:shape>
            </w:pict>
          </mc:Fallback>
        </mc:AlternateContent>
      </w:r>
      <w:r w:rsidR="00207301" w:rsidRPr="00F22BED">
        <w:t>The combustion process of a two-stroke ICE is a discontinuous process and is affected by the actuation of the intake, transfer</w:t>
      </w:r>
      <w:r w:rsidR="00DB55F5">
        <w:t>,</w:t>
      </w:r>
      <w:r w:rsidR="00207301" w:rsidRPr="00F22BED">
        <w:t xml:space="preserve"> and exhaust ports. In this</w:t>
      </w:r>
      <w:r w:rsidR="00947737">
        <w:t xml:space="preserve"> report</w:t>
      </w:r>
      <w:r w:rsidR="00207301" w:rsidRPr="00F22BED">
        <w:t xml:space="preserve"> Equations</w:t>
      </w:r>
      <w:r w:rsidR="00F85CB1" w:rsidRPr="00F22BED">
        <w:t xml:space="preserve"> </w:t>
      </w:r>
      <w:r w:rsidR="00DB55F5">
        <w:t>(</w:t>
      </w:r>
      <w:r w:rsidR="00207301" w:rsidRPr="00F22BED">
        <w:t>2.2.4</w:t>
      </w:r>
      <w:r w:rsidR="00DB55F5">
        <w:t>)</w:t>
      </w:r>
      <w:r w:rsidR="00207301" w:rsidRPr="00F22BED">
        <w:t xml:space="preserve"> and </w:t>
      </w:r>
      <w:r w:rsidR="00DB55F5">
        <w:t>(</w:t>
      </w:r>
      <w:r w:rsidR="00207301" w:rsidRPr="00F22BED">
        <w:t>2.2.3</w:t>
      </w:r>
      <w:r w:rsidR="00DB55F5">
        <w:t>)</w:t>
      </w:r>
      <w:r w:rsidR="00207301" w:rsidRPr="00F22BED">
        <w:t xml:space="preserve"> are implemented in the SIMULINK model via a user defined function. Equation </w:t>
      </w:r>
      <w:r w:rsidR="00DB55F5">
        <w:t>(</w:t>
      </w:r>
      <w:r w:rsidR="00207301" w:rsidRPr="00F22BED">
        <w:t>2.2.2</w:t>
      </w:r>
      <w:r w:rsidR="00DB55F5">
        <w:t>)</w:t>
      </w:r>
      <w:r w:rsidR="00207301" w:rsidRPr="00F22BED">
        <w:t xml:space="preserve"> is implemented as a state equation. </w:t>
      </w:r>
      <w:r w:rsidR="00706234">
        <w:t xml:space="preserve">The function uses instantaneous phase of piston position to trigger opening and closing of </w:t>
      </w:r>
      <w:ins w:id="199" w:author="Zhu, Jim" w:date="2022-04-19T15:22:00Z">
        <w:r w:rsidR="006D7D6F">
          <w:t xml:space="preserve">the </w:t>
        </w:r>
      </w:ins>
      <w:r w:rsidR="00706234">
        <w:t>valve</w:t>
      </w:r>
      <w:ins w:id="200" w:author="Zhu, Jim" w:date="2022-04-19T15:22:00Z">
        <w:r w:rsidR="006D7D6F">
          <w:t>s</w:t>
        </w:r>
      </w:ins>
      <w:r w:rsidR="00706234">
        <w:t xml:space="preserve"> and</w:t>
      </w:r>
      <w:r w:rsidR="00207301" w:rsidRPr="00F22BED">
        <w:t xml:space="preserve"> emulate</w:t>
      </w:r>
      <w:r w:rsidR="00706234">
        <w:t>s</w:t>
      </w:r>
      <w:r w:rsidR="00207301" w:rsidRPr="00F22BED">
        <w:t xml:space="preserve"> isochoric cooling described in section 2.2. Another pulse which triggers the function for equation </w:t>
      </w:r>
      <w:r w:rsidR="00DB55F5">
        <w:t>(</w:t>
      </w:r>
      <w:r w:rsidR="00207301" w:rsidRPr="00F22BED">
        <w:t>2.2.3</w:t>
      </w:r>
      <w:r w:rsidR="00DB55F5">
        <w:t>)</w:t>
      </w:r>
      <w:r w:rsidR="00207301" w:rsidRPr="00F22BED">
        <w:t xml:space="preserve"> is used to emulate the ignition process, which occurs </w:t>
      </w:r>
      <w:commentRangeStart w:id="201"/>
      <w:r w:rsidR="00207301" w:rsidRPr="00F22BED">
        <w:t xml:space="preserve">at </w:t>
      </w:r>
      <m:oMath>
        <m:r>
          <w:rPr>
            <w:rFonts w:ascii="Cambria Math" w:hAnsi="Cambria Math"/>
          </w:rPr>
          <m:t>20°</m:t>
        </m:r>
      </m:oMath>
      <w:r w:rsidR="00207301" w:rsidRPr="00F22BED">
        <w:rPr>
          <w:rFonts w:eastAsiaTheme="minorEastAsia"/>
        </w:rPr>
        <w:t xml:space="preserve"> before TDC</w:t>
      </w:r>
      <w:commentRangeEnd w:id="201"/>
      <w:r w:rsidR="00C95E74">
        <w:rPr>
          <w:rStyle w:val="CommentReference"/>
        </w:rPr>
        <w:commentReference w:id="201"/>
      </w:r>
      <w:r w:rsidR="00207301" w:rsidRPr="00F22BED">
        <w:t xml:space="preserve">. Figure </w:t>
      </w:r>
      <w:r w:rsidR="007922CC" w:rsidRPr="00F22BED">
        <w:t>5.1</w:t>
      </w:r>
      <w:r w:rsidR="00207301" w:rsidRPr="00F22BED">
        <w:t xml:space="preserve"> shows the trigger pulses with respect to the phase of the mover cycle according to the typical port timing for 2-stroke engines. Note that the effects of the inlet and transfer ports are ignored in the simulation, and the pressure drop at the end of the expansion stroke is realized as</w:t>
      </w:r>
      <w:r w:rsidR="004D54D4">
        <w:t xml:space="preserve"> an exponential decay</w:t>
      </w:r>
      <w:r w:rsidR="00207301" w:rsidRPr="00F22BED">
        <w:t xml:space="preserve"> at the onset of the opening of the exhaust port, which is </w:t>
      </w:r>
      <m:oMath>
        <m:r>
          <w:rPr>
            <w:rFonts w:ascii="Cambria Math" w:hAnsi="Cambria Math"/>
          </w:rPr>
          <m:t>60°</m:t>
        </m:r>
      </m:oMath>
      <w:r w:rsidR="00207301" w:rsidRPr="00F22BED">
        <w:rPr>
          <w:rFonts w:eastAsiaTheme="minorEastAsia"/>
        </w:rPr>
        <w:t xml:space="preserve"> before BDC and the low pressure is maintained over </w:t>
      </w:r>
      <m:oMath>
        <m:r>
          <w:rPr>
            <w:rFonts w:ascii="Cambria Math" w:eastAsiaTheme="minorEastAsia" w:hAnsi="Cambria Math"/>
          </w:rPr>
          <m:t>120°</m:t>
        </m:r>
      </m:oMath>
      <w:r w:rsidR="00207301" w:rsidRPr="00F22BED">
        <w:rPr>
          <w:rFonts w:eastAsiaTheme="minorEastAsia"/>
        </w:rPr>
        <w:t xml:space="preserve"> until the close of the </w:t>
      </w:r>
      <w:r w:rsidR="00207301" w:rsidRPr="00F22BED">
        <w:rPr>
          <w:rFonts w:eastAsiaTheme="minorEastAsia"/>
        </w:rPr>
        <w:lastRenderedPageBreak/>
        <w:t>exhaust port</w:t>
      </w:r>
      <w:r w:rsidR="00207301" w:rsidRPr="00F22BED">
        <w:t xml:space="preserve">. Figure 5.1 shows the opening and closing of exhaust port </w:t>
      </w:r>
      <w:ins w:id="202" w:author="Zhu, Jim" w:date="2022-04-19T15:26:00Z">
        <w:r w:rsidR="00C358B4">
          <w:t xml:space="preserve">(EPO) </w:t>
        </w:r>
      </w:ins>
      <w:r w:rsidR="00207301" w:rsidRPr="00F22BED">
        <w:t>as well as ignition timing</w:t>
      </w:r>
      <w:ins w:id="203" w:author="Zhu, Jim" w:date="2022-04-19T15:26:00Z">
        <w:r w:rsidR="00C358B4">
          <w:t xml:space="preserve"> (</w:t>
        </w:r>
        <w:proofErr w:type="spellStart"/>
        <w:r w:rsidR="00C358B4">
          <w:t>ign</w:t>
        </w:r>
        <w:proofErr w:type="spellEnd"/>
        <w:r w:rsidR="00C358B4">
          <w:t>)</w:t>
        </w:r>
      </w:ins>
      <w:r w:rsidR="00207301" w:rsidRPr="00F22BED">
        <w:t>.</w:t>
      </w:r>
    </w:p>
    <w:p w14:paraId="454C2CB2" w14:textId="7B671CB7" w:rsidR="00207301" w:rsidRPr="00F22BED" w:rsidRDefault="00207301" w:rsidP="00104440">
      <w:r w:rsidRPr="00F22BED">
        <w:t xml:space="preserve">   </w:t>
      </w:r>
      <w:r w:rsidR="009F0AC2" w:rsidRPr="00F22BED">
        <w:tab/>
      </w:r>
      <w:r w:rsidR="009F0AC2" w:rsidRPr="00F22BED">
        <w:tab/>
      </w:r>
      <w:r w:rsidR="009F0AC2" w:rsidRPr="00F22BED">
        <w:tab/>
      </w:r>
      <w:r w:rsidRPr="00F22BED">
        <w:t xml:space="preserve"> </w:t>
      </w:r>
      <w:r w:rsidR="009F0AC2" w:rsidRPr="00F22BED">
        <w:rPr>
          <w:noProof/>
        </w:rPr>
        <w:drawing>
          <wp:inline distT="0" distB="0" distL="0" distR="0" wp14:anchorId="34B80720" wp14:editId="72F23E8F">
            <wp:extent cx="3264068" cy="2921150"/>
            <wp:effectExtent l="0" t="0" r="0" b="0"/>
            <wp:docPr id="3659" name="Picture 36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 name="Picture 3659" descr="Chart, line chart&#10;&#10;Description automatically generated"/>
                    <pic:cNvPicPr/>
                  </pic:nvPicPr>
                  <pic:blipFill>
                    <a:blip r:embed="rId120"/>
                    <a:stretch>
                      <a:fillRect/>
                    </a:stretch>
                  </pic:blipFill>
                  <pic:spPr>
                    <a:xfrm>
                      <a:off x="0" y="0"/>
                      <a:ext cx="3264068" cy="2921150"/>
                    </a:xfrm>
                    <a:prstGeom prst="rect">
                      <a:avLst/>
                    </a:prstGeom>
                  </pic:spPr>
                </pic:pic>
              </a:graphicData>
            </a:graphic>
          </wp:inline>
        </w:drawing>
      </w:r>
      <w:r w:rsidRPr="00F22BED">
        <w:t xml:space="preserve">  </w:t>
      </w:r>
    </w:p>
    <w:p w14:paraId="165B8953" w14:textId="77777777" w:rsidR="00207301" w:rsidRPr="00F22BED" w:rsidRDefault="00207301" w:rsidP="00104440">
      <w:r w:rsidRPr="00F22BED">
        <w:t xml:space="preserve"> </w:t>
      </w:r>
      <w:r w:rsidRPr="00F22BED">
        <w:tab/>
      </w:r>
      <w:r w:rsidRPr="00F22BED">
        <w:tab/>
      </w:r>
      <w:r w:rsidRPr="00F22BED">
        <w:tab/>
        <w:t xml:space="preserve">         Figure 5.1 opening and closing of exhaust port</w:t>
      </w:r>
    </w:p>
    <w:p w14:paraId="50AFF4C4" w14:textId="77777777" w:rsidR="00207301" w:rsidRPr="00F22BED" w:rsidRDefault="00207301" w:rsidP="00104440"/>
    <w:p w14:paraId="094DE537" w14:textId="77777777" w:rsidR="00207301" w:rsidRPr="00F22BED" w:rsidRDefault="00207301" w:rsidP="00104440">
      <w:r w:rsidRPr="00F22BED">
        <w:t>To verify the ICE model a pressure-position diagram which is a substitute of P-V diagram was also plotted which is shown in figure 5.2.</w:t>
      </w:r>
    </w:p>
    <w:p w14:paraId="0C5F1293" w14:textId="577B0783" w:rsidR="00207301" w:rsidRPr="00F22BED" w:rsidRDefault="00207301" w:rsidP="00104440">
      <w:r w:rsidRPr="00F22BED">
        <w:t xml:space="preserve">                                            </w:t>
      </w:r>
      <w:r w:rsidR="00700707" w:rsidRPr="006F4506">
        <w:rPr>
          <w:noProof/>
        </w:rPr>
        <w:drawing>
          <wp:inline distT="0" distB="0" distL="0" distR="0" wp14:anchorId="3D6BC7E0" wp14:editId="6ADFB623">
            <wp:extent cx="2743200" cy="27736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3200" cy="2773680"/>
                    </a:xfrm>
                    <a:prstGeom prst="rect">
                      <a:avLst/>
                    </a:prstGeom>
                  </pic:spPr>
                </pic:pic>
              </a:graphicData>
            </a:graphic>
          </wp:inline>
        </w:drawing>
      </w:r>
    </w:p>
    <w:p w14:paraId="36584F98" w14:textId="210390A9" w:rsidR="00207301" w:rsidRPr="00F22BED" w:rsidRDefault="00C358B4" w:rsidP="00104440">
      <w:ins w:id="204" w:author="Zhu, Jim" w:date="2022-04-19T15:28:00Z">
        <w:r>
          <w:rPr>
            <w:noProof/>
          </w:rPr>
          <mc:AlternateContent>
            <mc:Choice Requires="wpi">
              <w:drawing>
                <wp:anchor distT="0" distB="0" distL="114300" distR="114300" simplePos="0" relativeHeight="253542912" behindDoc="0" locked="0" layoutInCell="1" allowOverlap="1" wp14:anchorId="07080CF1" wp14:editId="2702E12A">
                  <wp:simplePos x="0" y="0"/>
                  <wp:positionH relativeFrom="column">
                    <wp:posOffset>2482215</wp:posOffset>
                  </wp:positionH>
                  <wp:positionV relativeFrom="paragraph">
                    <wp:posOffset>-648970</wp:posOffset>
                  </wp:positionV>
                  <wp:extent cx="4273550" cy="1435100"/>
                  <wp:effectExtent l="57150" t="38100" r="12700" b="50800"/>
                  <wp:wrapNone/>
                  <wp:docPr id="153048" name="Ink 153048"/>
                  <wp:cNvGraphicFramePr/>
                  <a:graphic xmlns:a="http://schemas.openxmlformats.org/drawingml/2006/main">
                    <a:graphicData uri="http://schemas.microsoft.com/office/word/2010/wordprocessingInk">
                      <w14:contentPart bwMode="auto" r:id="rId122">
                        <w14:nvContentPartPr>
                          <w14:cNvContentPartPr/>
                        </w14:nvContentPartPr>
                        <w14:xfrm>
                          <a:off x="0" y="0"/>
                          <a:ext cx="4273550" cy="1435100"/>
                        </w14:xfrm>
                      </w14:contentPart>
                    </a:graphicData>
                  </a:graphic>
                </wp:anchor>
              </w:drawing>
            </mc:Choice>
            <mc:Fallback>
              <w:pict>
                <v:shapetype w14:anchorId="3AFAEB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3048" o:spid="_x0000_s1026" type="#_x0000_t75" style="position:absolute;margin-left:194.75pt;margin-top:-51.8pt;width:337.9pt;height:114.4pt;z-index:2535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">
                  <v:imagedata r:id="rId123" o:title=""/>
                </v:shape>
              </w:pict>
            </mc:Fallback>
          </mc:AlternateContent>
        </w:r>
      </w:ins>
      <w:r w:rsidR="00207301" w:rsidRPr="00F22BED">
        <w:t xml:space="preserve">  </w:t>
      </w:r>
      <w:r w:rsidR="005C75A8">
        <w:t xml:space="preserve">                                              </w:t>
      </w:r>
      <w:r w:rsidR="00207301" w:rsidRPr="00F22BED">
        <w:t xml:space="preserve"> </w:t>
      </w:r>
      <w:r w:rsidR="00C1250A" w:rsidRPr="00F22BED">
        <w:t xml:space="preserve"> </w:t>
      </w:r>
      <w:r w:rsidR="00207301" w:rsidRPr="00F22BED">
        <w:t>Figure 5.2 pressure vs position graph</w:t>
      </w:r>
    </w:p>
    <w:p w14:paraId="39E75587" w14:textId="00BE29DC" w:rsidR="00325A97" w:rsidRPr="00F22BED" w:rsidRDefault="00723EB8" w:rsidP="00104440">
      <w:ins w:id="205" w:author="Zhu, Jim" w:date="2022-04-19T15:41:00Z">
        <w:r>
          <w:rPr>
            <w:noProof/>
          </w:rPr>
          <w:lastRenderedPageBreak/>
          <mc:AlternateContent>
            <mc:Choice Requires="wpi">
              <w:drawing>
                <wp:anchor distT="0" distB="0" distL="114300" distR="114300" simplePos="0" relativeHeight="253561344" behindDoc="0" locked="0" layoutInCell="1" allowOverlap="1" wp14:anchorId="571D4668" wp14:editId="3F67809F">
                  <wp:simplePos x="0" y="0"/>
                  <wp:positionH relativeFrom="column">
                    <wp:posOffset>1890395</wp:posOffset>
                  </wp:positionH>
                  <wp:positionV relativeFrom="paragraph">
                    <wp:posOffset>558800</wp:posOffset>
                  </wp:positionV>
                  <wp:extent cx="1549265" cy="454025"/>
                  <wp:effectExtent l="38100" t="38100" r="32385" b="41275"/>
                  <wp:wrapNone/>
                  <wp:docPr id="191596" name="Ink 191596"/>
                  <wp:cNvGraphicFramePr/>
                  <a:graphic xmlns:a="http://schemas.openxmlformats.org/drawingml/2006/main">
                    <a:graphicData uri="http://schemas.microsoft.com/office/word/2010/wordprocessingInk">
                      <w14:contentPart bwMode="auto" r:id="rId124">
                        <w14:nvContentPartPr>
                          <w14:cNvContentPartPr/>
                        </w14:nvContentPartPr>
                        <w14:xfrm>
                          <a:off x="0" y="0"/>
                          <a:ext cx="1549265" cy="454025"/>
                        </w14:xfrm>
                      </w14:contentPart>
                    </a:graphicData>
                  </a:graphic>
                </wp:anchor>
              </w:drawing>
            </mc:Choice>
            <mc:Fallback>
              <w:pict>
                <v:shape w14:anchorId="1DEC8B8F" id="Ink 191596" o:spid="_x0000_s1026" type="#_x0000_t75" style="position:absolute;margin-left:148.15pt;margin-top:43.3pt;width:123.45pt;height:37.15pt;z-index:2535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">
                  <v:imagedata r:id="rId125" o:title=""/>
                </v:shape>
              </w:pict>
            </mc:Fallback>
          </mc:AlternateContent>
        </w:r>
      </w:ins>
      <w:r w:rsidR="00325A97" w:rsidRPr="00F22BED">
        <w:t xml:space="preserve">Instantaneous force can also be calculated. The </w:t>
      </w:r>
      <w:del w:id="206" w:author="Zhu, Jim" w:date="2022-04-19T15:29:00Z">
        <w:r w:rsidR="00325A97" w:rsidRPr="00F22BED" w:rsidDel="00C358B4">
          <w:delText xml:space="preserve">simple way to calculate required current </w:delText>
        </w:r>
      </w:del>
      <w:r w:rsidR="00325A97" w:rsidRPr="00F22BED">
        <w:t xml:space="preserve">force </w:t>
      </w:r>
      <w:ins w:id="207" w:author="Zhu, Jim" w:date="2022-04-19T15:29:00Z">
        <w:r w:rsidR="00C358B4">
          <w:t xml:space="preserve">induced by the electric current </w:t>
        </w:r>
      </w:ins>
      <w:r w:rsidR="00325A97" w:rsidRPr="00F22BED">
        <w:t>is given below:</w:t>
      </w:r>
    </w:p>
    <w:p w14:paraId="7AC8EDA3" w14:textId="08BFF2B8" w:rsidR="00325A97" w:rsidRPr="00F22BED" w:rsidDel="00723EB8" w:rsidRDefault="00325A97" w:rsidP="00104440">
      <w:pPr>
        <w:rPr>
          <w:del w:id="208" w:author="Zhu, Jim" w:date="2022-04-19T15:46:00Z"/>
        </w:rPr>
      </w:pPr>
      <w:del w:id="209" w:author="Zhu, Jim" w:date="2022-04-19T15:46:00Z">
        <w:r w:rsidRPr="00F22BED" w:rsidDel="00723EB8">
          <w:delText>The nominal position trajectory is given by</w:delText>
        </w:r>
      </w:del>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8"/>
        <w:gridCol w:w="1255"/>
      </w:tblGrid>
      <w:tr w:rsidR="00325A97" w:rsidRPr="00F22BED" w:rsidDel="00723EB8" w14:paraId="12AE22B7" w14:textId="37FBA208" w:rsidTr="00860697">
        <w:trPr>
          <w:del w:id="210" w:author="Zhu, Jim" w:date="2022-04-19T15:46:00Z"/>
        </w:trPr>
        <w:tc>
          <w:tcPr>
            <w:tcW w:w="7998" w:type="dxa"/>
            <w:vAlign w:val="center"/>
          </w:tcPr>
          <w:p w14:paraId="09517F01" w14:textId="64B94F5C" w:rsidR="00325A97" w:rsidRPr="00F22BED" w:rsidDel="00723EB8" w:rsidRDefault="00F51420" w:rsidP="005C75A8">
            <w:pPr>
              <w:jc w:val="center"/>
              <w:rPr>
                <w:del w:id="211" w:author="Zhu, Jim" w:date="2022-04-19T15:46:00Z"/>
                <w:rFonts w:eastAsia="Calibri"/>
              </w:rPr>
            </w:pPr>
            <m:oMathPara>
              <m:oMath>
                <m:acc>
                  <m:accPr>
                    <m:chr m:val="̅"/>
                    <m:ctrlPr>
                      <w:del w:id="212" w:author="Zhu, Jim" w:date="2022-04-19T15:46:00Z">
                        <w:rPr>
                          <w:rFonts w:ascii="Cambria Math" w:eastAsiaTheme="minorEastAsia" w:hAnsi="Cambria Math"/>
                        </w:rPr>
                      </w:del>
                    </m:ctrlPr>
                  </m:accPr>
                  <m:e>
                    <m:r>
                      <w:del w:id="213" w:author="Zhu, Jim" w:date="2022-04-19T15:46:00Z">
                        <w:rPr>
                          <w:rFonts w:ascii="Cambria Math" w:eastAsiaTheme="minorEastAsia" w:hAnsi="Cambria Math"/>
                        </w:rPr>
                        <m:t>x</m:t>
                      </w:del>
                    </m:r>
                  </m:e>
                </m:acc>
                <m:r>
                  <w:del w:id="214" w:author="Zhu, Jim" w:date="2022-04-19T15:46:00Z">
                    <m:rPr>
                      <m:sty m:val="p"/>
                    </m:rPr>
                    <w:rPr>
                      <w:rFonts w:ascii="Cambria Math" w:eastAsiaTheme="minorEastAsia" w:hAnsi="Cambria Math"/>
                    </w:rPr>
                    <m:t>=</m:t>
                  </w:del>
                </m:r>
                <m:f>
                  <m:fPr>
                    <m:ctrlPr>
                      <w:del w:id="215" w:author="Zhu, Jim" w:date="2022-04-19T15:46:00Z">
                        <w:rPr>
                          <w:rFonts w:ascii="Cambria Math" w:eastAsiaTheme="minorEastAsia" w:hAnsi="Cambria Math"/>
                        </w:rPr>
                      </w:del>
                    </m:ctrlPr>
                  </m:fPr>
                  <m:num>
                    <m:r>
                      <w:del w:id="216" w:author="Zhu, Jim" w:date="2022-04-19T15:46:00Z">
                        <w:rPr>
                          <w:rFonts w:ascii="Cambria Math" w:eastAsiaTheme="minorEastAsia" w:hAnsi="Cambria Math"/>
                        </w:rPr>
                        <m:t>s</m:t>
                      </w:del>
                    </m:r>
                  </m:num>
                  <m:den>
                    <m:r>
                      <w:del w:id="217" w:author="Zhu, Jim" w:date="2022-04-19T15:46:00Z">
                        <m:rPr>
                          <m:sty m:val="p"/>
                        </m:rPr>
                        <w:rPr>
                          <w:rFonts w:ascii="Cambria Math" w:eastAsiaTheme="minorEastAsia" w:hAnsi="Cambria Math"/>
                        </w:rPr>
                        <m:t>2</m:t>
                      </w:del>
                    </m:r>
                  </m:den>
                </m:f>
                <m:func>
                  <m:funcPr>
                    <m:ctrlPr>
                      <w:del w:id="218" w:author="Zhu, Jim" w:date="2022-04-19T15:46:00Z">
                        <w:rPr>
                          <w:rFonts w:ascii="Cambria Math" w:eastAsiaTheme="minorEastAsia" w:hAnsi="Cambria Math"/>
                        </w:rPr>
                      </w:del>
                    </m:ctrlPr>
                  </m:funcPr>
                  <m:fName>
                    <m:r>
                      <w:del w:id="219" w:author="Zhu, Jim" w:date="2022-04-19T15:46:00Z">
                        <m:rPr>
                          <m:sty m:val="p"/>
                        </m:rPr>
                        <w:rPr>
                          <w:rFonts w:ascii="Cambria Math" w:hAnsi="Cambria Math"/>
                        </w:rPr>
                        <m:t>sin</m:t>
                      </w:del>
                    </m:r>
                  </m:fName>
                  <m:e>
                    <m:d>
                      <m:dPr>
                        <m:ctrlPr>
                          <w:del w:id="220" w:author="Zhu, Jim" w:date="2022-04-19T15:46:00Z">
                            <w:rPr>
                              <w:rFonts w:ascii="Cambria Math" w:eastAsiaTheme="minorEastAsia" w:hAnsi="Cambria Math"/>
                            </w:rPr>
                          </w:del>
                        </m:ctrlPr>
                      </m:dPr>
                      <m:e>
                        <m:r>
                          <w:del w:id="221" w:author="Zhu, Jim" w:date="2022-04-19T15:46:00Z">
                            <w:rPr>
                              <w:rFonts w:ascii="Cambria Math" w:eastAsiaTheme="minorEastAsia" w:hAnsi="Cambria Math"/>
                            </w:rPr>
                            <m:t>ωt</m:t>
                          </w:del>
                        </m:r>
                        <m:r>
                          <w:del w:id="222" w:author="Zhu, Jim" w:date="2022-04-19T15:46:00Z">
                            <m:rPr>
                              <m:sty m:val="p"/>
                            </m:rPr>
                            <w:rPr>
                              <w:rFonts w:ascii="Cambria Math" w:eastAsiaTheme="minorEastAsia" w:hAnsi="Cambria Math"/>
                            </w:rPr>
                            <m:t>+</m:t>
                          </w:del>
                        </m:r>
                        <m:f>
                          <m:fPr>
                            <m:ctrlPr>
                              <w:del w:id="223" w:author="Zhu, Jim" w:date="2022-04-19T15:46:00Z">
                                <w:rPr>
                                  <w:rFonts w:ascii="Cambria Math" w:eastAsiaTheme="minorEastAsia" w:hAnsi="Cambria Math"/>
                                </w:rPr>
                              </w:del>
                            </m:ctrlPr>
                          </m:fPr>
                          <m:num>
                            <m:r>
                              <w:del w:id="224" w:author="Zhu, Jim" w:date="2022-04-19T15:46:00Z">
                                <m:rPr>
                                  <m:sty m:val="p"/>
                                </m:rPr>
                                <w:rPr>
                                  <w:rFonts w:ascii="Cambria Math" w:eastAsiaTheme="minorEastAsia" w:hAnsi="Cambria Math"/>
                                </w:rPr>
                                <m:t>3</m:t>
                              </w:del>
                            </m:r>
                            <m:r>
                              <w:del w:id="225" w:author="Zhu, Jim" w:date="2022-04-19T15:46:00Z">
                                <w:rPr>
                                  <w:rFonts w:ascii="Cambria Math" w:eastAsiaTheme="minorEastAsia" w:hAnsi="Cambria Math"/>
                                </w:rPr>
                                <m:t>π</m:t>
                              </w:del>
                            </m:r>
                          </m:num>
                          <m:den>
                            <m:r>
                              <w:del w:id="226" w:author="Zhu, Jim" w:date="2022-04-19T15:46:00Z">
                                <m:rPr>
                                  <m:sty m:val="p"/>
                                </m:rPr>
                                <w:rPr>
                                  <w:rFonts w:ascii="Cambria Math" w:eastAsiaTheme="minorEastAsia" w:hAnsi="Cambria Math"/>
                                </w:rPr>
                                <m:t>2</m:t>
                              </w:del>
                            </m:r>
                          </m:den>
                        </m:f>
                      </m:e>
                    </m:d>
                    <m:r>
                      <w:del w:id="227" w:author="Zhu, Jim" w:date="2022-04-19T15:46:00Z">
                        <m:rPr>
                          <m:sty m:val="p"/>
                        </m:rPr>
                        <w:rPr>
                          <w:rFonts w:ascii="Cambria Math" w:eastAsiaTheme="minorEastAsia" w:hAnsi="Cambria Math"/>
                        </w:rPr>
                        <m:t>+</m:t>
                      </w:del>
                    </m:r>
                    <m:f>
                      <m:fPr>
                        <m:ctrlPr>
                          <w:del w:id="228" w:author="Zhu, Jim" w:date="2022-04-19T15:46:00Z">
                            <w:rPr>
                              <w:rFonts w:ascii="Cambria Math" w:eastAsiaTheme="minorEastAsia" w:hAnsi="Cambria Math"/>
                            </w:rPr>
                          </w:del>
                        </m:ctrlPr>
                      </m:fPr>
                      <m:num>
                        <m:r>
                          <w:del w:id="229" w:author="Zhu, Jim" w:date="2022-04-19T15:46:00Z">
                            <w:rPr>
                              <w:rFonts w:ascii="Cambria Math" w:eastAsiaTheme="minorEastAsia" w:hAnsi="Cambria Math"/>
                            </w:rPr>
                            <m:t>s</m:t>
                          </w:del>
                        </m:r>
                      </m:num>
                      <m:den>
                        <m:r>
                          <w:del w:id="230" w:author="Zhu, Jim" w:date="2022-04-19T15:46:00Z">
                            <m:rPr>
                              <m:sty m:val="p"/>
                            </m:rPr>
                            <w:rPr>
                              <w:rFonts w:ascii="Cambria Math" w:eastAsiaTheme="minorEastAsia" w:hAnsi="Cambria Math"/>
                            </w:rPr>
                            <m:t>2</m:t>
                          </w:del>
                        </m:r>
                      </m:den>
                    </m:f>
                  </m:e>
                </m:func>
              </m:oMath>
            </m:oMathPara>
          </w:p>
        </w:tc>
        <w:tc>
          <w:tcPr>
            <w:tcW w:w="1255" w:type="dxa"/>
            <w:vAlign w:val="center"/>
          </w:tcPr>
          <w:p w14:paraId="1681F559" w14:textId="1E337AD3" w:rsidR="00325A97" w:rsidRPr="00F22BED" w:rsidDel="00723EB8" w:rsidRDefault="004A4257" w:rsidP="00104440">
            <w:pPr>
              <w:rPr>
                <w:del w:id="231" w:author="Zhu, Jim" w:date="2022-04-19T15:46:00Z"/>
                <w:rFonts w:eastAsiaTheme="minorEastAsia"/>
              </w:rPr>
            </w:pPr>
            <w:del w:id="232" w:author="Zhu, Jim" w:date="2022-04-19T15:46:00Z">
              <w:r w:rsidDel="00723EB8">
                <w:delText xml:space="preserve"> </w:delText>
              </w:r>
              <w:r w:rsidR="00325A97" w:rsidRPr="00F22BED" w:rsidDel="00723EB8">
                <w:delText>(</w:delText>
              </w:r>
              <w:r w:rsidR="00CF248A" w:rsidRPr="00F22BED" w:rsidDel="00723EB8">
                <w:delText>5</w:delText>
              </w:r>
              <w:r w:rsidR="00325A97" w:rsidRPr="00F22BED" w:rsidDel="00723EB8">
                <w:delText>.</w:delText>
              </w:r>
              <w:r w:rsidDel="00723EB8">
                <w:delText>2</w:delText>
              </w:r>
              <w:r w:rsidR="00325A97" w:rsidRPr="00F22BED" w:rsidDel="00723EB8">
                <w:delText>.</w:delText>
              </w:r>
              <w:r w:rsidR="00CF248A" w:rsidRPr="00F22BED" w:rsidDel="00723EB8">
                <w:delText>1</w:delText>
              </w:r>
              <w:r w:rsidR="00325A97" w:rsidRPr="00F22BED" w:rsidDel="00723EB8">
                <w:delText>)</w:delText>
              </w:r>
            </w:del>
          </w:p>
        </w:tc>
      </w:tr>
    </w:tbl>
    <w:p w14:paraId="3D766F9E" w14:textId="1C8032D9" w:rsidR="00325A97" w:rsidRPr="00F22BED" w:rsidDel="00723EB8" w:rsidRDefault="00325A97" w:rsidP="00104440">
      <w:pPr>
        <w:rPr>
          <w:del w:id="233" w:author="Zhu, Jim" w:date="2022-04-19T15:46:00Z"/>
          <w:rFonts w:eastAsiaTheme="minorEastAsia"/>
        </w:rPr>
      </w:pPr>
      <w:del w:id="234" w:author="Zhu, Jim" w:date="2022-04-19T15:46:00Z">
        <w:r w:rsidRPr="00F22BED" w:rsidDel="00723EB8">
          <w:rPr>
            <w:rFonts w:eastAsiaTheme="minorEastAsia"/>
          </w:rPr>
          <w:delText xml:space="preserve">Implying:     </w:delText>
        </w:r>
      </w:del>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216"/>
      </w:tblGrid>
      <w:tr w:rsidR="00325A97" w:rsidRPr="00F22BED" w:rsidDel="00723EB8" w14:paraId="5290C967" w14:textId="1751C493" w:rsidTr="00860697">
        <w:trPr>
          <w:del w:id="235" w:author="Zhu, Jim" w:date="2022-04-19T15:46:00Z"/>
        </w:trPr>
        <w:tc>
          <w:tcPr>
            <w:tcW w:w="8037" w:type="dxa"/>
            <w:vAlign w:val="center"/>
          </w:tcPr>
          <w:p w14:paraId="03A4CF87" w14:textId="2234FF5E" w:rsidR="00325A97" w:rsidRPr="00F22BED" w:rsidDel="00723EB8" w:rsidRDefault="00F51420" w:rsidP="00104440">
            <w:pPr>
              <w:rPr>
                <w:del w:id="236" w:author="Zhu, Jim" w:date="2022-04-19T15:46:00Z"/>
                <w:rFonts w:eastAsia="Calibri"/>
              </w:rPr>
            </w:pPr>
            <m:oMathPara>
              <m:oMath>
                <m:acc>
                  <m:accPr>
                    <m:chr m:val="̅"/>
                    <m:ctrlPr>
                      <w:del w:id="237" w:author="Zhu, Jim" w:date="2022-04-19T15:46:00Z">
                        <w:rPr>
                          <w:rFonts w:ascii="Cambria Math" w:eastAsiaTheme="minorEastAsia" w:hAnsi="Cambria Math"/>
                        </w:rPr>
                      </w:del>
                    </m:ctrlPr>
                  </m:accPr>
                  <m:e>
                    <m:r>
                      <w:del w:id="238" w:author="Zhu, Jim" w:date="2022-04-19T15:46:00Z">
                        <w:rPr>
                          <w:rFonts w:ascii="Cambria Math" w:eastAsiaTheme="minorEastAsia" w:hAnsi="Cambria Math"/>
                        </w:rPr>
                        <m:t>v</m:t>
                      </w:del>
                    </m:r>
                  </m:e>
                </m:acc>
                <m:r>
                  <w:del w:id="239" w:author="Zhu, Jim" w:date="2022-04-19T15:46:00Z">
                    <m:rPr>
                      <m:sty m:val="p"/>
                    </m:rPr>
                    <w:rPr>
                      <w:rFonts w:ascii="Cambria Math" w:eastAsiaTheme="minorEastAsia" w:hAnsi="Cambria Math"/>
                    </w:rPr>
                    <m:t>=</m:t>
                  </w:del>
                </m:r>
                <m:f>
                  <m:fPr>
                    <m:ctrlPr>
                      <w:del w:id="240" w:author="Zhu, Jim" w:date="2022-04-19T15:46:00Z">
                        <w:rPr>
                          <w:rFonts w:ascii="Cambria Math" w:eastAsiaTheme="minorEastAsia" w:hAnsi="Cambria Math"/>
                        </w:rPr>
                      </w:del>
                    </m:ctrlPr>
                  </m:fPr>
                  <m:num>
                    <m:r>
                      <w:del w:id="241" w:author="Zhu, Jim" w:date="2022-04-19T15:46:00Z">
                        <w:rPr>
                          <w:rFonts w:ascii="Cambria Math" w:eastAsiaTheme="minorEastAsia" w:hAnsi="Cambria Math"/>
                        </w:rPr>
                        <m:t>sω</m:t>
                      </w:del>
                    </m:r>
                  </m:num>
                  <m:den>
                    <m:r>
                      <w:del w:id="242" w:author="Zhu, Jim" w:date="2022-04-19T15:46:00Z">
                        <m:rPr>
                          <m:sty m:val="p"/>
                        </m:rPr>
                        <w:rPr>
                          <w:rFonts w:ascii="Cambria Math" w:eastAsiaTheme="minorEastAsia" w:hAnsi="Cambria Math"/>
                        </w:rPr>
                        <m:t>2</m:t>
                      </w:del>
                    </m:r>
                  </m:den>
                </m:f>
                <m:func>
                  <m:funcPr>
                    <m:ctrlPr>
                      <w:del w:id="243" w:author="Zhu, Jim" w:date="2022-04-19T15:46:00Z">
                        <w:rPr>
                          <w:rFonts w:ascii="Cambria Math" w:eastAsiaTheme="minorEastAsia" w:hAnsi="Cambria Math"/>
                        </w:rPr>
                      </w:del>
                    </m:ctrlPr>
                  </m:funcPr>
                  <m:fName>
                    <m:r>
                      <w:del w:id="244" w:author="Zhu, Jim" w:date="2022-04-19T15:46:00Z">
                        <m:rPr>
                          <m:sty m:val="p"/>
                        </m:rPr>
                        <w:rPr>
                          <w:rFonts w:ascii="Cambria Math" w:eastAsiaTheme="minorEastAsia" w:hAnsi="Cambria Math"/>
                        </w:rPr>
                        <m:t>cos</m:t>
                      </w:del>
                    </m:r>
                  </m:fName>
                  <m:e>
                    <m:d>
                      <m:dPr>
                        <m:ctrlPr>
                          <w:del w:id="245" w:author="Zhu, Jim" w:date="2022-04-19T15:46:00Z">
                            <w:rPr>
                              <w:rFonts w:ascii="Cambria Math" w:eastAsiaTheme="minorEastAsia" w:hAnsi="Cambria Math"/>
                            </w:rPr>
                          </w:del>
                        </m:ctrlPr>
                      </m:dPr>
                      <m:e>
                        <m:r>
                          <w:del w:id="246" w:author="Zhu, Jim" w:date="2022-04-19T15:46:00Z">
                            <w:rPr>
                              <w:rFonts w:ascii="Cambria Math" w:eastAsiaTheme="minorEastAsia" w:hAnsi="Cambria Math"/>
                            </w:rPr>
                            <m:t>ωt</m:t>
                          </w:del>
                        </m:r>
                        <m:r>
                          <w:del w:id="247" w:author="Zhu, Jim" w:date="2022-04-19T15:46:00Z">
                            <m:rPr>
                              <m:sty m:val="p"/>
                            </m:rPr>
                            <w:rPr>
                              <w:rFonts w:ascii="Cambria Math" w:eastAsiaTheme="minorEastAsia" w:hAnsi="Cambria Math"/>
                            </w:rPr>
                            <m:t>+</m:t>
                          </w:del>
                        </m:r>
                        <m:f>
                          <m:fPr>
                            <m:ctrlPr>
                              <w:del w:id="248" w:author="Zhu, Jim" w:date="2022-04-19T15:46:00Z">
                                <w:rPr>
                                  <w:rFonts w:ascii="Cambria Math" w:eastAsiaTheme="minorEastAsia" w:hAnsi="Cambria Math"/>
                                </w:rPr>
                              </w:del>
                            </m:ctrlPr>
                          </m:fPr>
                          <m:num>
                            <m:r>
                              <w:del w:id="249" w:author="Zhu, Jim" w:date="2022-04-19T15:46:00Z">
                                <m:rPr>
                                  <m:sty m:val="p"/>
                                </m:rPr>
                                <w:rPr>
                                  <w:rFonts w:ascii="Cambria Math" w:eastAsiaTheme="minorEastAsia" w:hAnsi="Cambria Math"/>
                                </w:rPr>
                                <m:t>3</m:t>
                              </w:del>
                            </m:r>
                            <m:r>
                              <w:del w:id="250" w:author="Zhu, Jim" w:date="2022-04-19T15:46:00Z">
                                <w:rPr>
                                  <w:rFonts w:ascii="Cambria Math" w:eastAsiaTheme="minorEastAsia" w:hAnsi="Cambria Math"/>
                                </w:rPr>
                                <m:t>π</m:t>
                              </w:del>
                            </m:r>
                          </m:num>
                          <m:den>
                            <m:r>
                              <w:del w:id="251" w:author="Zhu, Jim" w:date="2022-04-19T15:46:00Z">
                                <m:rPr>
                                  <m:sty m:val="p"/>
                                </m:rPr>
                                <w:rPr>
                                  <w:rFonts w:ascii="Cambria Math" w:eastAsiaTheme="minorEastAsia" w:hAnsi="Cambria Math"/>
                                </w:rPr>
                                <m:t>2</m:t>
                              </w:del>
                            </m:r>
                          </m:den>
                        </m:f>
                      </m:e>
                    </m:d>
                  </m:e>
                </m:func>
              </m:oMath>
            </m:oMathPara>
          </w:p>
        </w:tc>
        <w:tc>
          <w:tcPr>
            <w:tcW w:w="1216" w:type="dxa"/>
            <w:vAlign w:val="center"/>
          </w:tcPr>
          <w:p w14:paraId="64BA1A53" w14:textId="16E2D6A9" w:rsidR="00325A97" w:rsidRPr="00F22BED" w:rsidDel="00723EB8" w:rsidRDefault="004A4257" w:rsidP="00104440">
            <w:pPr>
              <w:rPr>
                <w:del w:id="252" w:author="Zhu, Jim" w:date="2022-04-19T15:46:00Z"/>
                <w:rFonts w:eastAsiaTheme="minorEastAsia"/>
              </w:rPr>
            </w:pPr>
            <w:del w:id="253" w:author="Zhu, Jim" w:date="2022-04-19T15:46:00Z">
              <w:r w:rsidDel="00723EB8">
                <w:delText xml:space="preserve"> </w:delText>
              </w:r>
              <w:r w:rsidR="00325A97" w:rsidRPr="00F22BED" w:rsidDel="00723EB8">
                <w:delText>(</w:delText>
              </w:r>
              <w:r w:rsidR="00CF248A" w:rsidRPr="00F22BED" w:rsidDel="00723EB8">
                <w:delText>5</w:delText>
              </w:r>
              <w:r w:rsidR="00325A97" w:rsidRPr="00F22BED" w:rsidDel="00723EB8">
                <w:delText>.</w:delText>
              </w:r>
              <w:r w:rsidDel="00723EB8">
                <w:delText>2</w:delText>
              </w:r>
              <w:r w:rsidR="00325A97" w:rsidRPr="00F22BED" w:rsidDel="00723EB8">
                <w:delText>.</w:delText>
              </w:r>
              <w:r w:rsidDel="00723EB8">
                <w:delText>2</w:delText>
              </w:r>
              <w:r w:rsidR="00325A97" w:rsidRPr="00F22BED" w:rsidDel="00723EB8">
                <w:delText>)</w:delText>
              </w:r>
            </w:del>
          </w:p>
        </w:tc>
      </w:tr>
    </w:tbl>
    <w:p w14:paraId="178B59CC" w14:textId="07A81B68" w:rsidR="00325A97" w:rsidRPr="00F22BED" w:rsidDel="00723EB8" w:rsidRDefault="00325A97" w:rsidP="00104440">
      <w:pPr>
        <w:rPr>
          <w:del w:id="254" w:author="Zhu, Jim" w:date="2022-04-19T15:46:00Z"/>
          <w:rFonts w:eastAsiaTheme="minorEastAsia"/>
        </w:rPr>
      </w:pPr>
      <w:del w:id="255" w:author="Zhu, Jim" w:date="2022-04-19T15:46:00Z">
        <w:r w:rsidRPr="00F22BED" w:rsidDel="00723EB8">
          <w:rPr>
            <w:rFonts w:eastAsiaTheme="minorEastAsia"/>
          </w:rPr>
          <w:delText>Thus,</w:delText>
        </w:r>
      </w:del>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8"/>
        <w:gridCol w:w="1165"/>
      </w:tblGrid>
      <w:tr w:rsidR="00325A97" w:rsidRPr="00F22BED" w:rsidDel="00723EB8" w14:paraId="3557921E" w14:textId="451D3334" w:rsidTr="00860697">
        <w:trPr>
          <w:del w:id="256" w:author="Zhu, Jim" w:date="2022-04-19T15:46:00Z"/>
        </w:trPr>
        <w:tc>
          <w:tcPr>
            <w:tcW w:w="8088" w:type="dxa"/>
            <w:vAlign w:val="center"/>
          </w:tcPr>
          <w:p w14:paraId="5800B7BB" w14:textId="30C262D3" w:rsidR="00325A97" w:rsidRPr="00F22BED" w:rsidDel="00723EB8" w:rsidRDefault="00F51420" w:rsidP="009879A7">
            <w:pPr>
              <w:jc w:val="center"/>
              <w:rPr>
                <w:del w:id="257" w:author="Zhu, Jim" w:date="2022-04-19T15:46:00Z"/>
                <w:rFonts w:eastAsiaTheme="minorEastAsia"/>
              </w:rPr>
            </w:pPr>
            <m:oMathPara>
              <m:oMath>
                <m:acc>
                  <m:accPr>
                    <m:chr m:val="̅"/>
                    <m:ctrlPr>
                      <w:del w:id="258" w:author="Zhu, Jim" w:date="2022-04-19T15:46:00Z">
                        <w:rPr>
                          <w:rFonts w:ascii="Cambria Math" w:eastAsiaTheme="minorEastAsia" w:hAnsi="Cambria Math"/>
                        </w:rPr>
                      </w:del>
                    </m:ctrlPr>
                  </m:accPr>
                  <m:e>
                    <m:r>
                      <w:del w:id="259" w:author="Zhu, Jim" w:date="2022-04-19T15:46:00Z">
                        <w:rPr>
                          <w:rFonts w:ascii="Cambria Math" w:eastAsiaTheme="minorEastAsia" w:hAnsi="Cambria Math"/>
                        </w:rPr>
                        <m:t>a</m:t>
                      </w:del>
                    </m:r>
                  </m:e>
                </m:acc>
                <m:r>
                  <w:del w:id="260" w:author="Zhu, Jim" w:date="2022-04-19T15:46:00Z">
                    <m:rPr>
                      <m:sty m:val="p"/>
                    </m:rPr>
                    <w:rPr>
                      <w:rFonts w:ascii="Cambria Math" w:eastAsiaTheme="minorEastAsia" w:hAnsi="Cambria Math"/>
                    </w:rPr>
                    <m:t>=-</m:t>
                  </w:del>
                </m:r>
                <m:f>
                  <m:fPr>
                    <m:ctrlPr>
                      <w:del w:id="261" w:author="Zhu, Jim" w:date="2022-04-19T15:46:00Z">
                        <w:rPr>
                          <w:rFonts w:ascii="Cambria Math" w:eastAsiaTheme="minorEastAsia" w:hAnsi="Cambria Math"/>
                        </w:rPr>
                      </w:del>
                    </m:ctrlPr>
                  </m:fPr>
                  <m:num>
                    <m:r>
                      <w:del w:id="262" w:author="Zhu, Jim" w:date="2022-04-19T15:46:00Z">
                        <w:rPr>
                          <w:rFonts w:ascii="Cambria Math" w:eastAsiaTheme="minorEastAsia" w:hAnsi="Cambria Math"/>
                        </w:rPr>
                        <m:t>s</m:t>
                      </w:del>
                    </m:r>
                    <m:sSup>
                      <m:sSupPr>
                        <m:ctrlPr>
                          <w:del w:id="263" w:author="Zhu, Jim" w:date="2022-04-19T15:46:00Z">
                            <w:rPr>
                              <w:rFonts w:ascii="Cambria Math" w:eastAsiaTheme="minorEastAsia" w:hAnsi="Cambria Math"/>
                            </w:rPr>
                          </w:del>
                        </m:ctrlPr>
                      </m:sSupPr>
                      <m:e>
                        <m:r>
                          <w:del w:id="264" w:author="Zhu, Jim" w:date="2022-04-19T15:46:00Z">
                            <w:rPr>
                              <w:rFonts w:ascii="Cambria Math" w:eastAsiaTheme="minorEastAsia" w:hAnsi="Cambria Math"/>
                            </w:rPr>
                            <m:t>ω</m:t>
                          </w:del>
                        </m:r>
                      </m:e>
                      <m:sup>
                        <m:r>
                          <w:del w:id="265" w:author="Zhu, Jim" w:date="2022-04-19T15:46:00Z">
                            <m:rPr>
                              <m:sty m:val="p"/>
                            </m:rPr>
                            <w:rPr>
                              <w:rFonts w:ascii="Cambria Math" w:eastAsiaTheme="minorEastAsia" w:hAnsi="Cambria Math"/>
                            </w:rPr>
                            <m:t>2</m:t>
                          </w:del>
                        </m:r>
                      </m:sup>
                    </m:sSup>
                  </m:num>
                  <m:den>
                    <m:r>
                      <w:del w:id="266" w:author="Zhu, Jim" w:date="2022-04-19T15:46:00Z">
                        <m:rPr>
                          <m:sty m:val="p"/>
                        </m:rPr>
                        <w:rPr>
                          <w:rFonts w:ascii="Cambria Math" w:eastAsiaTheme="minorEastAsia" w:hAnsi="Cambria Math"/>
                        </w:rPr>
                        <m:t>2</m:t>
                      </w:del>
                    </m:r>
                  </m:den>
                </m:f>
                <m:func>
                  <m:funcPr>
                    <m:ctrlPr>
                      <w:del w:id="267" w:author="Zhu, Jim" w:date="2022-04-19T15:46:00Z">
                        <w:rPr>
                          <w:rFonts w:ascii="Cambria Math" w:eastAsiaTheme="minorEastAsia" w:hAnsi="Cambria Math"/>
                        </w:rPr>
                      </w:del>
                    </m:ctrlPr>
                  </m:funcPr>
                  <m:fName>
                    <m:r>
                      <w:del w:id="268" w:author="Zhu, Jim" w:date="2022-04-19T15:46:00Z">
                        <m:rPr>
                          <m:sty m:val="p"/>
                        </m:rPr>
                        <w:rPr>
                          <w:rFonts w:ascii="Cambria Math" w:eastAsiaTheme="minorEastAsia" w:hAnsi="Cambria Math"/>
                        </w:rPr>
                        <m:t>sin</m:t>
                      </w:del>
                    </m:r>
                  </m:fName>
                  <m:e>
                    <m:d>
                      <m:dPr>
                        <m:ctrlPr>
                          <w:del w:id="269" w:author="Zhu, Jim" w:date="2022-04-19T15:46:00Z">
                            <w:rPr>
                              <w:rFonts w:ascii="Cambria Math" w:eastAsiaTheme="minorEastAsia" w:hAnsi="Cambria Math"/>
                            </w:rPr>
                          </w:del>
                        </m:ctrlPr>
                      </m:dPr>
                      <m:e>
                        <m:r>
                          <w:del w:id="270" w:author="Zhu, Jim" w:date="2022-04-19T15:46:00Z">
                            <w:rPr>
                              <w:rFonts w:ascii="Cambria Math" w:eastAsiaTheme="minorEastAsia" w:hAnsi="Cambria Math"/>
                            </w:rPr>
                            <m:t>ωt</m:t>
                          </w:del>
                        </m:r>
                        <m:r>
                          <w:del w:id="271" w:author="Zhu, Jim" w:date="2022-04-19T15:46:00Z">
                            <m:rPr>
                              <m:sty m:val="p"/>
                            </m:rPr>
                            <w:rPr>
                              <w:rFonts w:ascii="Cambria Math" w:eastAsiaTheme="minorEastAsia" w:hAnsi="Cambria Math"/>
                            </w:rPr>
                            <m:t>+</m:t>
                          </w:del>
                        </m:r>
                        <m:f>
                          <m:fPr>
                            <m:ctrlPr>
                              <w:del w:id="272" w:author="Zhu, Jim" w:date="2022-04-19T15:46:00Z">
                                <w:rPr>
                                  <w:rFonts w:ascii="Cambria Math" w:eastAsiaTheme="minorEastAsia" w:hAnsi="Cambria Math"/>
                                </w:rPr>
                              </w:del>
                            </m:ctrlPr>
                          </m:fPr>
                          <m:num>
                            <m:r>
                              <w:del w:id="273" w:author="Zhu, Jim" w:date="2022-04-19T15:46:00Z">
                                <m:rPr>
                                  <m:sty m:val="p"/>
                                </m:rPr>
                                <w:rPr>
                                  <w:rFonts w:ascii="Cambria Math" w:eastAsiaTheme="minorEastAsia" w:hAnsi="Cambria Math"/>
                                </w:rPr>
                                <m:t>3</m:t>
                              </w:del>
                            </m:r>
                            <m:r>
                              <w:del w:id="274" w:author="Zhu, Jim" w:date="2022-04-19T15:46:00Z">
                                <w:rPr>
                                  <w:rFonts w:ascii="Cambria Math" w:eastAsiaTheme="minorEastAsia" w:hAnsi="Cambria Math"/>
                                </w:rPr>
                                <m:t>π</m:t>
                              </w:del>
                            </m:r>
                          </m:num>
                          <m:den>
                            <m:r>
                              <w:del w:id="275" w:author="Zhu, Jim" w:date="2022-04-19T15:46:00Z">
                                <m:rPr>
                                  <m:sty m:val="p"/>
                                </m:rPr>
                                <w:rPr>
                                  <w:rFonts w:ascii="Cambria Math" w:eastAsiaTheme="minorEastAsia" w:hAnsi="Cambria Math"/>
                                </w:rPr>
                                <m:t>2</m:t>
                              </w:del>
                            </m:r>
                          </m:den>
                        </m:f>
                      </m:e>
                    </m:d>
                  </m:e>
                </m:func>
              </m:oMath>
            </m:oMathPara>
          </w:p>
        </w:tc>
        <w:tc>
          <w:tcPr>
            <w:tcW w:w="1165" w:type="dxa"/>
            <w:vAlign w:val="center"/>
          </w:tcPr>
          <w:p w14:paraId="2E956BDC" w14:textId="37DA19D1" w:rsidR="00325A97" w:rsidRPr="00F22BED" w:rsidDel="00723EB8" w:rsidRDefault="004A4257" w:rsidP="00104440">
            <w:pPr>
              <w:rPr>
                <w:del w:id="276" w:author="Zhu, Jim" w:date="2022-04-19T15:46:00Z"/>
              </w:rPr>
            </w:pPr>
            <w:del w:id="277" w:author="Zhu, Jim" w:date="2022-04-19T15:46:00Z">
              <w:r w:rsidDel="00723EB8">
                <w:delText xml:space="preserve"> </w:delText>
              </w:r>
              <w:r w:rsidR="00325A97" w:rsidRPr="00F22BED" w:rsidDel="00723EB8">
                <w:delText>(</w:delText>
              </w:r>
              <w:r w:rsidR="00CF248A" w:rsidRPr="00F22BED" w:rsidDel="00723EB8">
                <w:delText>5</w:delText>
              </w:r>
              <w:r w:rsidR="00325A97" w:rsidRPr="00F22BED" w:rsidDel="00723EB8">
                <w:delText>.</w:delText>
              </w:r>
              <w:r w:rsidDel="00723EB8">
                <w:delText>2</w:delText>
              </w:r>
              <w:r w:rsidR="00325A97" w:rsidRPr="00F22BED" w:rsidDel="00723EB8">
                <w:delText>.</w:delText>
              </w:r>
              <w:r w:rsidDel="00723EB8">
                <w:delText>3)</w:delText>
              </w:r>
            </w:del>
          </w:p>
        </w:tc>
      </w:tr>
    </w:tbl>
    <w:p w14:paraId="7B8D4F67" w14:textId="01DB2BDF" w:rsidR="00325A97" w:rsidRPr="00F22BED" w:rsidDel="00723EB8" w:rsidRDefault="00325A97" w:rsidP="00104440">
      <w:pPr>
        <w:rPr>
          <w:del w:id="278" w:author="Zhu, Jim" w:date="2022-04-19T15:46:00Z"/>
          <w:rFonts w:eastAsiaTheme="minorEastAsia"/>
        </w:rPr>
      </w:pPr>
      <w:del w:id="279" w:author="Zhu, Jim" w:date="2022-04-19T15:46:00Z">
        <w:r w:rsidRPr="00F22BED" w:rsidDel="00723EB8">
          <w:rPr>
            <w:rFonts w:eastAsiaTheme="minorEastAsia"/>
          </w:rPr>
          <w:delText>By definition the control force will be</w:delText>
        </w:r>
        <w:r w:rsidR="00714AF4" w:rsidRPr="00F22BED" w:rsidDel="00723EB8">
          <w:rPr>
            <w:rFonts w:eastAsiaTheme="minorEastAsia"/>
          </w:rPr>
          <w:delText xml:space="preserve"> the </w:delText>
        </w:r>
        <w:r w:rsidRPr="00F22BED" w:rsidDel="00723EB8">
          <w:rPr>
            <w:rFonts w:eastAsiaTheme="minorEastAsia"/>
          </w:rPr>
          <w:delText>difference between nominal</w:delText>
        </w:r>
        <w:r w:rsidR="00954273" w:rsidDel="00723EB8">
          <w:rPr>
            <w:rFonts w:eastAsiaTheme="minorEastAsia"/>
          </w:rPr>
          <w:delText xml:space="preserve"> load force</w:delText>
        </w:r>
        <w:r w:rsidRPr="00F22BED" w:rsidDel="00723EB8">
          <w:rPr>
            <w:rFonts w:eastAsiaTheme="minorEastAsia"/>
          </w:rPr>
          <w:delText xml:space="preserve"> and</w:delText>
        </w:r>
        <w:r w:rsidR="00344CAF" w:rsidDel="00723EB8">
          <w:rPr>
            <w:rFonts w:eastAsiaTheme="minorEastAsia"/>
          </w:rPr>
          <w:delText xml:space="preserve"> the total</w:delText>
        </w:r>
        <w:r w:rsidRPr="00F22BED" w:rsidDel="00723EB8">
          <w:rPr>
            <w:rFonts w:eastAsiaTheme="minorEastAsia"/>
          </w:rPr>
          <w:delText xml:space="preserve"> force. The</w:delText>
        </w:r>
        <w:r w:rsidR="00344CAF" w:rsidDel="00723EB8">
          <w:rPr>
            <w:rFonts w:eastAsiaTheme="minorEastAsia"/>
          </w:rPr>
          <w:delText xml:space="preserve"> total</w:delText>
        </w:r>
        <w:r w:rsidRPr="00F22BED" w:rsidDel="00723EB8">
          <w:rPr>
            <w:rFonts w:eastAsiaTheme="minorEastAsia"/>
          </w:rPr>
          <w:delText xml:space="preserve"> force </w:delText>
        </w:r>
        <w:r w:rsidR="007F55EC" w:rsidRPr="00F22BED" w:rsidDel="00723EB8">
          <w:rPr>
            <w:rFonts w:eastAsiaTheme="minorEastAsia"/>
          </w:rPr>
          <w:delText>equation for</w:delText>
        </w:r>
        <w:r w:rsidRPr="00F22BED" w:rsidDel="00723EB8">
          <w:rPr>
            <w:rFonts w:eastAsiaTheme="minorEastAsia"/>
          </w:rPr>
          <w:delText xml:space="preserve"> expansion stroke is given as:    </w:delText>
        </w:r>
      </w:del>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907"/>
      </w:tblGrid>
      <w:tr w:rsidR="00325A97" w:rsidRPr="00F22BED" w:rsidDel="00723EB8" w14:paraId="1FF1FD0E" w14:textId="7EBA5DED" w:rsidTr="00860697">
        <w:trPr>
          <w:del w:id="280" w:author="Zhu, Jim" w:date="2022-04-19T15:46:00Z"/>
        </w:trPr>
        <w:tc>
          <w:tcPr>
            <w:tcW w:w="8346" w:type="dxa"/>
            <w:vAlign w:val="center"/>
          </w:tcPr>
          <w:p w14:paraId="772C1FB2" w14:textId="29DE38B2" w:rsidR="00325A97" w:rsidRPr="00F22BED" w:rsidDel="00723EB8" w:rsidRDefault="00325A97" w:rsidP="009879A7">
            <w:pPr>
              <w:jc w:val="center"/>
              <w:rPr>
                <w:del w:id="281" w:author="Zhu, Jim" w:date="2022-04-19T15:46:00Z"/>
                <w:rFonts w:eastAsiaTheme="minorEastAsia"/>
              </w:rPr>
            </w:pPr>
            <m:oMathPara>
              <m:oMath>
                <m:r>
                  <w:del w:id="282" w:author="Zhu, Jim" w:date="2022-04-19T15:46:00Z">
                    <w:rPr>
                      <w:rFonts w:ascii="Cambria Math" w:eastAsiaTheme="minorEastAsia" w:hAnsi="Cambria Math"/>
                    </w:rPr>
                    <m:t>Ma</m:t>
                  </w:del>
                </m:r>
                <m:r>
                  <w:del w:id="283" w:author="Zhu, Jim" w:date="2022-04-19T15:46:00Z">
                    <m:rPr>
                      <m:sty m:val="p"/>
                    </m:rPr>
                    <w:rPr>
                      <w:rFonts w:ascii="Cambria Math" w:eastAsiaTheme="minorEastAsia" w:hAnsi="Cambria Math"/>
                    </w:rPr>
                    <m:t>=-(</m:t>
                  </w:del>
                </m:r>
                <m:sSub>
                  <m:sSubPr>
                    <m:ctrlPr>
                      <w:del w:id="284" w:author="Zhu, Jim" w:date="2022-04-19T15:46:00Z">
                        <w:rPr>
                          <w:rFonts w:ascii="Cambria Math" w:eastAsiaTheme="minorEastAsia" w:hAnsi="Cambria Math"/>
                        </w:rPr>
                      </w:del>
                    </m:ctrlPr>
                  </m:sSubPr>
                  <m:e>
                    <m:r>
                      <w:del w:id="285" w:author="Zhu, Jim" w:date="2022-04-19T15:46:00Z">
                        <w:rPr>
                          <w:rFonts w:ascii="Cambria Math" w:eastAsiaTheme="minorEastAsia" w:hAnsi="Cambria Math"/>
                        </w:rPr>
                        <m:t>F</m:t>
                      </w:del>
                    </m:r>
                  </m:e>
                  <m:sub>
                    <m:r>
                      <w:del w:id="286" w:author="Zhu, Jim" w:date="2022-04-19T15:46:00Z">
                        <w:rPr>
                          <w:rFonts w:ascii="Cambria Math" w:eastAsiaTheme="minorEastAsia" w:hAnsi="Cambria Math"/>
                        </w:rPr>
                        <m:t>comb</m:t>
                      </w:del>
                    </m:r>
                  </m:sub>
                </m:sSub>
                <m:r>
                  <w:del w:id="287" w:author="Zhu, Jim" w:date="2022-04-19T15:46:00Z">
                    <m:rPr>
                      <m:sty m:val="p"/>
                    </m:rPr>
                    <w:rPr>
                      <w:rFonts w:ascii="Cambria Math" w:eastAsiaTheme="minorEastAsia" w:hAnsi="Cambria Math"/>
                    </w:rPr>
                    <m:t>+</m:t>
                  </w:del>
                </m:r>
                <m:sSub>
                  <m:sSubPr>
                    <m:ctrlPr>
                      <w:del w:id="288" w:author="Zhu, Jim" w:date="2022-04-19T15:46:00Z">
                        <w:rPr>
                          <w:rFonts w:ascii="Cambria Math" w:eastAsiaTheme="minorEastAsia" w:hAnsi="Cambria Math"/>
                        </w:rPr>
                      </w:del>
                    </m:ctrlPr>
                  </m:sSubPr>
                  <m:e>
                    <m:r>
                      <w:del w:id="289" w:author="Zhu, Jim" w:date="2022-04-19T15:46:00Z">
                        <w:rPr>
                          <w:rFonts w:ascii="Cambria Math" w:eastAsiaTheme="minorEastAsia" w:hAnsi="Cambria Math"/>
                        </w:rPr>
                        <m:t>F</m:t>
                      </w:del>
                    </m:r>
                  </m:e>
                  <m:sub>
                    <m:r>
                      <w:del w:id="290" w:author="Zhu, Jim" w:date="2022-04-19T15:46:00Z">
                        <w:rPr>
                          <w:rFonts w:ascii="Cambria Math" w:eastAsiaTheme="minorEastAsia" w:hAnsi="Cambria Math"/>
                        </w:rPr>
                        <m:t>sp</m:t>
                      </w:del>
                    </m:r>
                  </m:sub>
                </m:sSub>
                <m:r>
                  <w:del w:id="291" w:author="Zhu, Jim" w:date="2022-04-19T15:46:00Z">
                    <m:rPr>
                      <m:sty m:val="p"/>
                    </m:rPr>
                    <w:rPr>
                      <w:rFonts w:ascii="Cambria Math" w:hAnsi="Cambria Math"/>
                    </w:rPr>
                    <m:t>+</m:t>
                  </w:del>
                </m:r>
                <m:sSub>
                  <m:sSubPr>
                    <m:ctrlPr>
                      <w:del w:id="292" w:author="Zhu, Jim" w:date="2022-04-19T15:46:00Z">
                        <w:rPr>
                          <w:rFonts w:ascii="Cambria Math" w:hAnsi="Cambria Math"/>
                          <w:color w:val="595959" w:themeColor="text1" w:themeTint="A6"/>
                        </w:rPr>
                      </w:del>
                    </m:ctrlPr>
                  </m:sSubPr>
                  <m:e>
                    <m:r>
                      <w:del w:id="293" w:author="Zhu, Jim" w:date="2022-04-19T15:46:00Z">
                        <w:rPr>
                          <w:rFonts w:ascii="Cambria Math" w:hAnsi="Cambria Math"/>
                        </w:rPr>
                        <m:t>F</m:t>
                      </w:del>
                    </m:r>
                  </m:e>
                  <m:sub>
                    <m:r>
                      <w:del w:id="294" w:author="Zhu, Jim" w:date="2022-04-19T15:46:00Z">
                        <w:rPr>
                          <w:rFonts w:ascii="Cambria Math" w:hAnsi="Cambria Math"/>
                        </w:rPr>
                        <m:t>mu</m:t>
                      </w:del>
                    </m:r>
                  </m:sub>
                </m:sSub>
                <m:r>
                  <w:del w:id="295" w:author="Zhu, Jim" w:date="2022-04-19T15:46:00Z">
                    <m:rPr>
                      <m:sty m:val="p"/>
                    </m:rPr>
                    <w:rPr>
                      <w:rFonts w:ascii="Cambria Math" w:hAnsi="Cambria Math"/>
                    </w:rPr>
                    <m:t>+</m:t>
                  </w:del>
                </m:r>
                <m:sSub>
                  <m:sSubPr>
                    <m:ctrlPr>
                      <w:del w:id="296" w:author="Zhu, Jim" w:date="2022-04-19T15:46:00Z">
                        <w:rPr>
                          <w:rFonts w:ascii="Cambria Math" w:hAnsi="Cambria Math"/>
                          <w:color w:val="595959" w:themeColor="text1" w:themeTint="A6"/>
                        </w:rPr>
                      </w:del>
                    </m:ctrlPr>
                  </m:sSubPr>
                  <m:e>
                    <m:r>
                      <w:del w:id="297" w:author="Zhu, Jim" w:date="2022-04-19T15:46:00Z">
                        <w:rPr>
                          <w:rFonts w:ascii="Cambria Math" w:hAnsi="Cambria Math"/>
                        </w:rPr>
                        <m:t>F</m:t>
                      </w:del>
                    </m:r>
                  </m:e>
                  <m:sub>
                    <m:r>
                      <w:del w:id="298" w:author="Zhu, Jim" w:date="2022-04-19T15:46:00Z">
                        <w:rPr>
                          <w:rFonts w:ascii="Cambria Math" w:hAnsi="Cambria Math"/>
                        </w:rPr>
                        <m:t>m</m:t>
                      </w:del>
                    </m:r>
                  </m:sub>
                </m:sSub>
                <m:r>
                  <w:del w:id="299" w:author="Zhu, Jim" w:date="2022-04-19T15:46:00Z">
                    <m:rPr>
                      <m:sty m:val="p"/>
                    </m:rPr>
                    <w:rPr>
                      <w:rFonts w:ascii="Cambria Math" w:hAnsi="Cambria Math"/>
                      <w:color w:val="595959" w:themeColor="text1" w:themeTint="A6"/>
                    </w:rPr>
                    <m:t>)</m:t>
                  </w:del>
                </m:r>
              </m:oMath>
            </m:oMathPara>
          </w:p>
        </w:tc>
        <w:tc>
          <w:tcPr>
            <w:tcW w:w="907" w:type="dxa"/>
            <w:vAlign w:val="center"/>
          </w:tcPr>
          <w:p w14:paraId="72C8E479" w14:textId="132E9FEF" w:rsidR="00325A97" w:rsidRPr="00F22BED" w:rsidDel="00723EB8" w:rsidRDefault="004A4257" w:rsidP="00104440">
            <w:pPr>
              <w:rPr>
                <w:del w:id="300" w:author="Zhu, Jim" w:date="2022-04-19T15:46:00Z"/>
              </w:rPr>
            </w:pPr>
            <w:del w:id="301" w:author="Zhu, Jim" w:date="2022-04-19T15:46:00Z">
              <w:r w:rsidDel="00723EB8">
                <w:delText xml:space="preserve">  </w:delText>
              </w:r>
              <w:r w:rsidR="00325A97" w:rsidRPr="00F22BED" w:rsidDel="00723EB8">
                <w:delText>(</w:delText>
              </w:r>
              <w:r w:rsidR="00CF248A" w:rsidRPr="00F22BED" w:rsidDel="00723EB8">
                <w:delText>5.</w:delText>
              </w:r>
              <w:r w:rsidDel="00723EB8">
                <w:delText>2</w:delText>
              </w:r>
              <w:r w:rsidR="00325A97" w:rsidRPr="00F22BED" w:rsidDel="00723EB8">
                <w:delText>.</w:delText>
              </w:r>
              <w:r w:rsidDel="00723EB8">
                <w:delText>4</w:delText>
              </w:r>
              <w:r w:rsidR="00325A97" w:rsidRPr="00F22BED" w:rsidDel="00723EB8">
                <w:delText>)</w:delText>
              </w:r>
            </w:del>
          </w:p>
        </w:tc>
      </w:tr>
    </w:tbl>
    <w:p w14:paraId="4B8AE058" w14:textId="56249FBC" w:rsidR="00011F66" w:rsidRPr="00F22BED" w:rsidDel="00723EB8" w:rsidRDefault="00325A97" w:rsidP="00011F66">
      <w:pPr>
        <w:rPr>
          <w:del w:id="302" w:author="Zhu, Jim" w:date="2022-04-19T15:46:00Z"/>
          <w:rFonts w:eastAsiaTheme="minorEastAsia"/>
        </w:rPr>
      </w:pPr>
      <w:del w:id="303" w:author="Zhu, Jim" w:date="2022-04-19T15:46:00Z">
        <w:r w:rsidRPr="00F22BED" w:rsidDel="00723EB8">
          <w:rPr>
            <w:rFonts w:eastAsiaTheme="minorEastAsia"/>
          </w:rPr>
          <w:delText>where</w:delText>
        </w:r>
      </w:del>
      <w:del w:id="304" w:author="Zhu, Jim" w:date="2022-04-19T15:31:00Z">
        <w:r w:rsidRPr="00F22BED" w:rsidDel="002D6E9A">
          <w:rPr>
            <w:rFonts w:eastAsiaTheme="minorEastAsia"/>
          </w:rPr>
          <w:delText>,</w:delText>
        </w:r>
      </w:del>
      <w:del w:id="305" w:author="Zhu, Jim" w:date="2022-04-19T15:46:00Z">
        <w:r w:rsidRPr="00F22BED" w:rsidDel="00723EB8">
          <w:rPr>
            <w:rFonts w:eastAsiaTheme="minorEastAsia"/>
          </w:rPr>
          <w:delText xml:space="preserve"> </w:delText>
        </w:r>
      </w:del>
      <m:oMath>
        <m:sSub>
          <m:sSubPr>
            <m:ctrlPr>
              <w:del w:id="306" w:author="Zhu, Jim" w:date="2022-04-19T15:46:00Z">
                <w:rPr>
                  <w:rFonts w:ascii="Cambria Math" w:eastAsiaTheme="minorEastAsia" w:hAnsi="Cambria Math"/>
                  <w:i/>
                </w:rPr>
              </w:del>
            </m:ctrlPr>
          </m:sSubPr>
          <m:e>
            <m:r>
              <w:del w:id="307" w:author="Zhu, Jim" w:date="2022-04-19T15:46:00Z">
                <w:rPr>
                  <w:rFonts w:ascii="Cambria Math" w:eastAsiaTheme="minorEastAsia" w:hAnsi="Cambria Math"/>
                </w:rPr>
                <m:t>F</m:t>
              </w:del>
            </m:r>
          </m:e>
          <m:sub>
            <m:r>
              <w:del w:id="308" w:author="Zhu, Jim" w:date="2022-04-19T15:46:00Z">
                <w:rPr>
                  <w:rFonts w:ascii="Cambria Math" w:eastAsiaTheme="minorEastAsia" w:hAnsi="Cambria Math"/>
                </w:rPr>
                <m:t>comb</m:t>
              </w:del>
            </m:r>
          </m:sub>
        </m:sSub>
      </m:oMath>
      <w:del w:id="309" w:author="Zhu, Jim" w:date="2022-04-19T15:46:00Z">
        <w:r w:rsidRPr="00F22BED" w:rsidDel="00723EB8">
          <w:rPr>
            <w:rFonts w:eastAsiaTheme="minorEastAsia"/>
          </w:rPr>
          <w:delText xml:space="preserve"> is</w:delText>
        </w:r>
        <w:r w:rsidR="006C4DCB" w:rsidRPr="00F22BED" w:rsidDel="00723EB8">
          <w:rPr>
            <w:rFonts w:eastAsiaTheme="minorEastAsia"/>
          </w:rPr>
          <w:delText xml:space="preserve"> the</w:delText>
        </w:r>
        <w:r w:rsidRPr="00F22BED" w:rsidDel="00723EB8">
          <w:rPr>
            <w:rFonts w:eastAsiaTheme="minorEastAsia"/>
          </w:rPr>
          <w:delText xml:space="preserve"> combustion force, </w:delText>
        </w:r>
      </w:del>
      <m:oMath>
        <m:sSub>
          <m:sSubPr>
            <m:ctrlPr>
              <w:del w:id="310" w:author="Zhu, Jim" w:date="2022-04-19T15:46:00Z">
                <w:rPr>
                  <w:rFonts w:ascii="Cambria Math" w:eastAsiaTheme="minorEastAsia" w:hAnsi="Cambria Math"/>
                  <w:i/>
                </w:rPr>
              </w:del>
            </m:ctrlPr>
          </m:sSubPr>
          <m:e>
            <m:r>
              <w:del w:id="311" w:author="Zhu, Jim" w:date="2022-04-19T15:46:00Z">
                <w:rPr>
                  <w:rFonts w:ascii="Cambria Math" w:eastAsiaTheme="minorEastAsia" w:hAnsi="Cambria Math"/>
                </w:rPr>
                <m:t>F</m:t>
              </w:del>
            </m:r>
          </m:e>
          <m:sub>
            <m:r>
              <w:del w:id="312" w:author="Zhu, Jim" w:date="2022-04-19T15:46:00Z">
                <w:rPr>
                  <w:rFonts w:ascii="Cambria Math" w:eastAsiaTheme="minorEastAsia" w:hAnsi="Cambria Math"/>
                </w:rPr>
                <m:t>sp</m:t>
              </w:del>
            </m:r>
          </m:sub>
        </m:sSub>
      </m:oMath>
      <w:del w:id="313" w:author="Zhu, Jim" w:date="2022-04-19T15:46:00Z">
        <w:r w:rsidRPr="00F22BED" w:rsidDel="00723EB8">
          <w:rPr>
            <w:rFonts w:eastAsiaTheme="minorEastAsia"/>
          </w:rPr>
          <w:delText xml:space="preserve"> is the spring force,</w:delText>
        </w:r>
      </w:del>
      <m:oMath>
        <m:r>
          <w:del w:id="314" w:author="Zhu, Jim" w:date="2022-04-19T15:46:00Z">
            <w:rPr>
              <w:rFonts w:ascii="Cambria Math" w:hAnsi="Cambria Math"/>
              <w:color w:val="595959" w:themeColor="text1" w:themeTint="A6"/>
            </w:rPr>
            <m:t xml:space="preserve"> </m:t>
          </w:del>
        </m:r>
        <m:sSub>
          <m:sSubPr>
            <m:ctrlPr>
              <w:del w:id="315" w:author="Zhu, Jim" w:date="2022-04-19T15:46:00Z">
                <w:rPr>
                  <w:rFonts w:ascii="Cambria Math" w:hAnsi="Cambria Math"/>
                  <w:i/>
                  <w:color w:val="595959" w:themeColor="text1" w:themeTint="A6"/>
                </w:rPr>
              </w:del>
            </m:ctrlPr>
          </m:sSubPr>
          <m:e>
            <m:r>
              <w:del w:id="316" w:author="Zhu, Jim" w:date="2022-04-19T15:46:00Z">
                <w:rPr>
                  <w:rFonts w:ascii="Cambria Math" w:hAnsi="Cambria Math"/>
                </w:rPr>
                <m:t>F</m:t>
              </w:del>
            </m:r>
          </m:e>
          <m:sub>
            <m:r>
              <w:del w:id="317" w:author="Zhu, Jim" w:date="2022-04-19T15:46:00Z">
                <w:rPr>
                  <w:rFonts w:ascii="Cambria Math" w:hAnsi="Cambria Math"/>
                </w:rPr>
                <m:t>mu</m:t>
              </w:del>
            </m:r>
          </m:sub>
        </m:sSub>
        <m:r>
          <w:del w:id="318" w:author="Zhu, Jim" w:date="2022-04-19T15:46:00Z">
            <w:rPr>
              <w:rFonts w:ascii="Cambria Math" w:hAnsi="Cambria Math"/>
              <w:color w:val="595959" w:themeColor="text1" w:themeTint="A6"/>
            </w:rPr>
            <m:t xml:space="preserve"> </m:t>
          </w:del>
        </m:r>
      </m:oMath>
      <w:del w:id="319" w:author="Zhu, Jim" w:date="2022-04-19T15:46:00Z">
        <w:r w:rsidRPr="00F22BED" w:rsidDel="00723EB8">
          <w:rPr>
            <w:rFonts w:eastAsiaTheme="minorEastAsia"/>
          </w:rPr>
          <w:delText>is the frictional force,</w:delText>
        </w:r>
      </w:del>
      <m:oMath>
        <m:r>
          <w:del w:id="320" w:author="Zhu, Jim" w:date="2022-04-19T15:46:00Z">
            <w:rPr>
              <w:rFonts w:ascii="Cambria Math" w:hAnsi="Cambria Math"/>
              <w:color w:val="595959" w:themeColor="text1" w:themeTint="A6"/>
            </w:rPr>
            <m:t xml:space="preserve"> </m:t>
          </w:del>
        </m:r>
        <m:sSub>
          <m:sSubPr>
            <m:ctrlPr>
              <w:del w:id="321" w:author="Zhu, Jim" w:date="2022-04-19T15:46:00Z">
                <w:rPr>
                  <w:rFonts w:ascii="Cambria Math" w:hAnsi="Cambria Math"/>
                  <w:i/>
                  <w:color w:val="595959" w:themeColor="text1" w:themeTint="A6"/>
                </w:rPr>
              </w:del>
            </m:ctrlPr>
          </m:sSubPr>
          <m:e>
            <m:r>
              <w:del w:id="322" w:author="Zhu, Jim" w:date="2022-04-19T15:46:00Z">
                <w:rPr>
                  <w:rFonts w:ascii="Cambria Math" w:hAnsi="Cambria Math"/>
                </w:rPr>
                <m:t>F</m:t>
              </w:del>
            </m:r>
          </m:e>
          <m:sub>
            <m:r>
              <w:del w:id="323" w:author="Zhu, Jim" w:date="2022-04-19T15:46:00Z">
                <w:rPr>
                  <w:rFonts w:ascii="Cambria Math" w:hAnsi="Cambria Math"/>
                </w:rPr>
                <m:t>m</m:t>
              </w:del>
            </m:r>
          </m:sub>
        </m:sSub>
      </m:oMath>
      <w:del w:id="324" w:author="Zhu, Jim" w:date="2022-04-19T15:46:00Z">
        <w:r w:rsidRPr="00F22BED" w:rsidDel="00723EB8">
          <w:rPr>
            <w:rFonts w:eastAsiaTheme="minorEastAsia"/>
          </w:rPr>
          <w:delText xml:space="preserve"> is the electromagnetic force </w:delText>
        </w:r>
      </w:del>
      <w:del w:id="325" w:author="Zhu, Jim" w:date="2022-04-19T15:32:00Z">
        <w:r w:rsidRPr="00F22BED" w:rsidDel="002D6E9A">
          <w:rPr>
            <w:rFonts w:eastAsiaTheme="minorEastAsia"/>
          </w:rPr>
          <w:delText>produced due the piston motion</w:delText>
        </w:r>
      </w:del>
      <w:del w:id="326" w:author="Zhu, Jim" w:date="2022-04-19T15:46:00Z">
        <w:r w:rsidRPr="00F22BED" w:rsidDel="00723EB8">
          <w:rPr>
            <w:rFonts w:eastAsiaTheme="minorEastAsia"/>
          </w:rPr>
          <w:delText xml:space="preserve"> and</w:delText>
        </w:r>
        <w:r w:rsidR="00344CAF" w:rsidDel="00723EB8">
          <w:rPr>
            <w:rFonts w:eastAsiaTheme="minorEastAsia"/>
          </w:rPr>
          <w:delText xml:space="preserve"> </w:delText>
        </w:r>
      </w:del>
      <m:oMath>
        <m:r>
          <w:del w:id="327" w:author="Zhu, Jim" w:date="2022-04-19T15:46:00Z">
            <w:rPr>
              <w:rFonts w:ascii="Cambria Math" w:eastAsiaTheme="minorEastAsia" w:hAnsi="Cambria Math"/>
            </w:rPr>
            <m:t>a</m:t>
          </w:del>
        </m:r>
      </m:oMath>
      <w:del w:id="328" w:author="Zhu, Jim" w:date="2022-04-19T15:46:00Z">
        <w:r w:rsidRPr="00F22BED" w:rsidDel="00723EB8">
          <w:rPr>
            <w:rFonts w:eastAsiaTheme="minorEastAsia"/>
          </w:rPr>
          <w:delText xml:space="preserve"> is the</w:delText>
        </w:r>
        <w:r w:rsidR="00344CAF" w:rsidDel="00723EB8">
          <w:rPr>
            <w:rFonts w:eastAsiaTheme="minorEastAsia"/>
          </w:rPr>
          <w:delText xml:space="preserve"> total</w:delText>
        </w:r>
        <w:r w:rsidRPr="00F22BED" w:rsidDel="00723EB8">
          <w:rPr>
            <w:rFonts w:eastAsiaTheme="minorEastAsia"/>
          </w:rPr>
          <w:delText xml:space="preserve"> acceleration of</w:delText>
        </w:r>
        <w:r w:rsidR="00344CAF" w:rsidDel="00723EB8">
          <w:rPr>
            <w:rFonts w:eastAsiaTheme="minorEastAsia"/>
          </w:rPr>
          <w:delText xml:space="preserve"> the</w:delText>
        </w:r>
        <w:r w:rsidRPr="00F22BED" w:rsidDel="00723EB8">
          <w:rPr>
            <w:rFonts w:eastAsiaTheme="minorEastAsia"/>
          </w:rPr>
          <w:delText xml:space="preserve"> piston motion.</w:delText>
        </w:r>
        <w:r w:rsidR="00011F66" w:rsidRPr="00011F66" w:rsidDel="00723EB8">
          <w:rPr>
            <w:rFonts w:eastAsiaTheme="minorEastAsia"/>
          </w:rPr>
          <w:delText xml:space="preserve"> </w:delText>
        </w:r>
        <w:r w:rsidR="00011F66" w:rsidRPr="00F22BED" w:rsidDel="00723EB8">
          <w:rPr>
            <w:rFonts w:eastAsiaTheme="minorEastAsia"/>
          </w:rPr>
          <w:delText xml:space="preserve">The total </w:delText>
        </w:r>
      </w:del>
      <w:del w:id="329" w:author="Zhu, Jim" w:date="2022-04-19T15:32:00Z">
        <w:r w:rsidR="00011F66" w:rsidRPr="00F22BED" w:rsidDel="002D6E9A">
          <w:rPr>
            <w:rFonts w:eastAsiaTheme="minorEastAsia"/>
          </w:rPr>
          <w:delText xml:space="preserve">motor </w:delText>
        </w:r>
      </w:del>
      <w:del w:id="330" w:author="Zhu, Jim" w:date="2022-04-19T15:46:00Z">
        <w:r w:rsidR="00011F66" w:rsidRPr="00F22BED" w:rsidDel="00723EB8">
          <w:rPr>
            <w:rFonts w:eastAsiaTheme="minorEastAsia"/>
          </w:rPr>
          <w:delText xml:space="preserve">force </w:delText>
        </w:r>
      </w:del>
      <w:del w:id="331" w:author="Zhu, Jim" w:date="2022-04-19T15:32:00Z">
        <w:r w:rsidR="00011F66" w:rsidRPr="00F22BED" w:rsidDel="002D6E9A">
          <w:rPr>
            <w:rFonts w:eastAsiaTheme="minorEastAsia"/>
          </w:rPr>
          <w:delText>should be</w:delText>
        </w:r>
      </w:del>
      <w:del w:id="332" w:author="Zhu, Jim" w:date="2022-04-19T15:46:00Z">
        <w:r w:rsidR="00011F66" w:rsidRPr="00F22BED" w:rsidDel="00723EB8">
          <w:rPr>
            <w:rFonts w:eastAsiaTheme="minorEastAsia"/>
          </w:rPr>
          <w:delText xml:space="preserve"> sum of </w:delText>
        </w:r>
      </w:del>
      <m:oMath>
        <m:sSub>
          <m:sSubPr>
            <m:ctrlPr>
              <w:del w:id="333" w:author="Zhu, Jim" w:date="2022-04-19T15:46:00Z">
                <w:rPr>
                  <w:rFonts w:ascii="Cambria Math" w:hAnsi="Cambria Math"/>
                  <w:i/>
                  <w:color w:val="595959" w:themeColor="text1" w:themeTint="A6"/>
                </w:rPr>
              </w:del>
            </m:ctrlPr>
          </m:sSubPr>
          <m:e>
            <m:r>
              <w:del w:id="334" w:author="Zhu, Jim" w:date="2022-04-19T15:46:00Z">
                <w:rPr>
                  <w:rFonts w:ascii="Cambria Math" w:hAnsi="Cambria Math"/>
                </w:rPr>
                <m:t>F</m:t>
              </w:del>
            </m:r>
          </m:e>
          <m:sub>
            <m:r>
              <w:del w:id="335" w:author="Zhu, Jim" w:date="2022-04-19T15:46:00Z">
                <w:rPr>
                  <w:rFonts w:ascii="Cambria Math" w:hAnsi="Cambria Math"/>
                </w:rPr>
                <m:t>load</m:t>
              </w:del>
            </m:r>
          </m:sub>
        </m:sSub>
      </m:oMath>
      <w:del w:id="336" w:author="Zhu, Jim" w:date="2022-04-19T15:46:00Z">
        <w:r w:rsidR="00011F66" w:rsidRPr="00F22BED" w:rsidDel="00723EB8">
          <w:rPr>
            <w:rFonts w:eastAsiaTheme="minorEastAsia"/>
          </w:rPr>
          <w:delText xml:space="preserve"> and </w:delText>
        </w:r>
      </w:del>
      <m:oMath>
        <m:sSub>
          <m:sSubPr>
            <m:ctrlPr>
              <w:del w:id="337" w:author="Zhu, Jim" w:date="2022-04-19T15:46:00Z">
                <w:rPr>
                  <w:rFonts w:ascii="Cambria Math" w:eastAsiaTheme="minorEastAsia" w:hAnsi="Cambria Math"/>
                  <w:i/>
                </w:rPr>
              </w:del>
            </m:ctrlPr>
          </m:sSubPr>
          <m:e>
            <m:r>
              <w:del w:id="338" w:author="Zhu, Jim" w:date="2022-04-19T15:46:00Z">
                <w:rPr>
                  <w:rFonts w:ascii="Cambria Math" w:eastAsiaTheme="minorEastAsia" w:hAnsi="Cambria Math"/>
                </w:rPr>
                <m:t xml:space="preserve">  F</m:t>
              </w:del>
            </m:r>
          </m:e>
          <m:sub>
            <m:r>
              <w:del w:id="339" w:author="Zhu, Jim" w:date="2022-04-19T15:46:00Z">
                <w:rPr>
                  <w:rFonts w:ascii="Cambria Math" w:eastAsiaTheme="minorEastAsia" w:hAnsi="Cambria Math"/>
                </w:rPr>
                <m:t>mctrl</m:t>
              </w:del>
            </m:r>
          </m:sub>
        </m:sSub>
      </m:oMath>
      <w:del w:id="340" w:author="Zhu, Jim" w:date="2022-04-19T15:46:00Z">
        <w:r w:rsidR="00011F66" w:rsidRPr="00F22BED" w:rsidDel="00723EB8">
          <w:rPr>
            <w:rFonts w:eastAsiaTheme="minorEastAsia"/>
          </w:rPr>
          <w:delText xml:space="preserve"> Thus,</w:delText>
        </w:r>
      </w:del>
    </w:p>
    <w:tbl>
      <w:tblPr>
        <w:tblStyle w:val="TableGrid0"/>
        <w:tblW w:w="0" w:type="auto"/>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8"/>
        <w:gridCol w:w="1255"/>
      </w:tblGrid>
      <w:tr w:rsidR="00011F66" w:rsidRPr="00F22BED" w:rsidDel="00723EB8" w14:paraId="1E1A4155" w14:textId="3B14FE0F" w:rsidTr="00860697">
        <w:trPr>
          <w:del w:id="341" w:author="Zhu, Jim" w:date="2022-04-19T15:46:00Z"/>
        </w:trPr>
        <w:tc>
          <w:tcPr>
            <w:tcW w:w="7998" w:type="dxa"/>
            <w:vAlign w:val="center"/>
          </w:tcPr>
          <w:p w14:paraId="29CD74D3" w14:textId="0D9B3E6F" w:rsidR="00011F66" w:rsidRPr="00F22BED" w:rsidDel="00723EB8" w:rsidRDefault="00F51420" w:rsidP="00BE6224">
            <w:pPr>
              <w:jc w:val="center"/>
              <w:rPr>
                <w:del w:id="342" w:author="Zhu, Jim" w:date="2022-04-19T15:46:00Z"/>
                <w:rFonts w:eastAsiaTheme="minorEastAsia"/>
              </w:rPr>
            </w:pPr>
            <m:oMathPara>
              <m:oMath>
                <m:sSub>
                  <m:sSubPr>
                    <m:ctrlPr>
                      <w:del w:id="343" w:author="Zhu, Jim" w:date="2022-04-19T15:46:00Z">
                        <w:rPr>
                          <w:rFonts w:ascii="Cambria Math" w:eastAsiaTheme="minorEastAsia" w:hAnsi="Cambria Math"/>
                          <w:i/>
                        </w:rPr>
                      </w:del>
                    </m:ctrlPr>
                  </m:sSubPr>
                  <m:e>
                    <m:r>
                      <w:del w:id="344" w:author="Zhu, Jim" w:date="2022-04-19T15:46:00Z">
                        <w:rPr>
                          <w:rFonts w:ascii="Cambria Math" w:eastAsiaTheme="minorEastAsia" w:hAnsi="Cambria Math"/>
                        </w:rPr>
                        <m:t>F</m:t>
                      </w:del>
                    </m:r>
                  </m:e>
                  <m:sub>
                    <m:r>
                      <w:del w:id="345" w:author="Zhu, Jim" w:date="2022-04-19T15:46:00Z">
                        <w:rPr>
                          <w:rFonts w:ascii="Cambria Math" w:eastAsiaTheme="minorEastAsia" w:hAnsi="Cambria Math"/>
                        </w:rPr>
                        <m:t>m</m:t>
                      </w:del>
                    </m:r>
                  </m:sub>
                </m:sSub>
                <m:r>
                  <w:del w:id="346" w:author="Zhu, Jim" w:date="2022-04-19T15:46:00Z">
                    <w:rPr>
                      <w:rFonts w:ascii="Cambria Math" w:eastAsiaTheme="minorEastAsia" w:hAnsi="Cambria Math"/>
                    </w:rPr>
                    <m:t>=</m:t>
                  </w:del>
                </m:r>
                <m:sSub>
                  <m:sSubPr>
                    <m:ctrlPr>
                      <w:del w:id="347" w:author="Zhu, Jim" w:date="2022-04-19T15:46:00Z">
                        <w:rPr>
                          <w:rFonts w:ascii="Cambria Math" w:eastAsiaTheme="minorEastAsia" w:hAnsi="Cambria Math"/>
                          <w:i/>
                        </w:rPr>
                      </w:del>
                    </m:ctrlPr>
                  </m:sSubPr>
                  <m:e>
                    <m:r>
                      <w:del w:id="348" w:author="Zhu, Jim" w:date="2022-04-19T15:46:00Z">
                        <w:rPr>
                          <w:rFonts w:ascii="Cambria Math" w:eastAsiaTheme="minorEastAsia" w:hAnsi="Cambria Math"/>
                        </w:rPr>
                        <m:t>F</m:t>
                      </w:del>
                    </m:r>
                  </m:e>
                  <m:sub>
                    <m:r>
                      <w:del w:id="349" w:author="Zhu, Jim" w:date="2022-04-19T15:46:00Z">
                        <w:rPr>
                          <w:rFonts w:ascii="Cambria Math" w:eastAsiaTheme="minorEastAsia" w:hAnsi="Cambria Math"/>
                        </w:rPr>
                        <m:t>load</m:t>
                      </w:del>
                    </m:r>
                  </m:sub>
                </m:sSub>
                <m:r>
                  <w:del w:id="350" w:author="Zhu, Jim" w:date="2022-04-19T15:46:00Z">
                    <w:rPr>
                      <w:rFonts w:ascii="Cambria Math" w:eastAsiaTheme="minorEastAsia" w:hAnsi="Cambria Math"/>
                    </w:rPr>
                    <m:t>+</m:t>
                  </w:del>
                </m:r>
                <m:sSub>
                  <m:sSubPr>
                    <m:ctrlPr>
                      <w:del w:id="351" w:author="Zhu, Jim" w:date="2022-04-19T15:46:00Z">
                        <w:rPr>
                          <w:rFonts w:ascii="Cambria Math" w:eastAsiaTheme="minorEastAsia" w:hAnsi="Cambria Math"/>
                          <w:i/>
                        </w:rPr>
                      </w:del>
                    </m:ctrlPr>
                  </m:sSubPr>
                  <m:e>
                    <m:r>
                      <w:del w:id="352" w:author="Zhu, Jim" w:date="2022-04-19T15:46:00Z">
                        <w:rPr>
                          <w:rFonts w:ascii="Cambria Math" w:eastAsiaTheme="minorEastAsia" w:hAnsi="Cambria Math"/>
                        </w:rPr>
                        <m:t>F</m:t>
                      </w:del>
                    </m:r>
                  </m:e>
                  <m:sub>
                    <m:r>
                      <w:del w:id="353" w:author="Zhu, Jim" w:date="2022-04-19T15:46:00Z">
                        <w:rPr>
                          <w:rFonts w:ascii="Cambria Math" w:eastAsiaTheme="minorEastAsia" w:hAnsi="Cambria Math"/>
                        </w:rPr>
                        <m:t>mctrl</m:t>
                      </w:del>
                    </m:r>
                  </m:sub>
                </m:sSub>
              </m:oMath>
            </m:oMathPara>
          </w:p>
        </w:tc>
        <w:tc>
          <w:tcPr>
            <w:tcW w:w="1255" w:type="dxa"/>
            <w:vAlign w:val="center"/>
          </w:tcPr>
          <w:p w14:paraId="4A0788DC" w14:textId="7F42A731" w:rsidR="00011F66" w:rsidRPr="00F22BED" w:rsidDel="00723EB8" w:rsidRDefault="004A4257" w:rsidP="00BE6224">
            <w:pPr>
              <w:rPr>
                <w:del w:id="354" w:author="Zhu, Jim" w:date="2022-04-19T15:46:00Z"/>
              </w:rPr>
            </w:pPr>
            <w:del w:id="355" w:author="Zhu, Jim" w:date="2022-04-19T15:46:00Z">
              <w:r w:rsidDel="00723EB8">
                <w:delText xml:space="preserve">   </w:delText>
              </w:r>
              <w:r w:rsidR="00011F66" w:rsidRPr="00F22BED" w:rsidDel="00723EB8">
                <w:delText>(5.</w:delText>
              </w:r>
              <w:r w:rsidDel="00723EB8">
                <w:delText>2</w:delText>
              </w:r>
              <w:r w:rsidR="00011F66" w:rsidRPr="00F22BED" w:rsidDel="00723EB8">
                <w:delText>.</w:delText>
              </w:r>
              <w:r w:rsidDel="00723EB8">
                <w:delText>5</w:delText>
              </w:r>
              <w:r w:rsidR="00011F66" w:rsidRPr="00F22BED" w:rsidDel="00723EB8">
                <w:delText>)</w:delText>
              </w:r>
            </w:del>
          </w:p>
        </w:tc>
      </w:tr>
    </w:tbl>
    <w:p w14:paraId="247305E1" w14:textId="7C935F03" w:rsidR="00325A97" w:rsidRPr="00F22BED" w:rsidRDefault="00344CAF" w:rsidP="00104440">
      <w:pPr>
        <w:rPr>
          <w:rFonts w:eastAsiaTheme="minorEastAsia"/>
        </w:rPr>
      </w:pPr>
      <w:commentRangeStart w:id="356"/>
      <w:r>
        <w:rPr>
          <w:rFonts w:eastAsiaTheme="minorEastAsia"/>
        </w:rPr>
        <w:t>Now</w:t>
      </w:r>
      <w:r w:rsidR="00325A97" w:rsidRPr="00F22BED">
        <w:rPr>
          <w:rFonts w:eastAsiaTheme="minorEastAsia"/>
        </w:rPr>
        <w:t xml:space="preserve"> since electromagnetic force is being use</w:t>
      </w:r>
      <w:r w:rsidR="007120E9" w:rsidRPr="00F22BED">
        <w:rPr>
          <w:rFonts w:eastAsiaTheme="minorEastAsia"/>
        </w:rPr>
        <w:t>d</w:t>
      </w:r>
      <w:r w:rsidR="00325A97" w:rsidRPr="00F22BED">
        <w:rPr>
          <w:rFonts w:eastAsiaTheme="minorEastAsia"/>
        </w:rPr>
        <w:t xml:space="preserve"> as a control force th</w:t>
      </w:r>
      <w:r w:rsidR="00011F66">
        <w:rPr>
          <w:rFonts w:eastAsiaTheme="minorEastAsia"/>
        </w:rPr>
        <w:t>erefore</w:t>
      </w:r>
      <w:r w:rsidR="00325A97" w:rsidRPr="00F22BED">
        <w:rPr>
          <w:rFonts w:eastAsiaTheme="minorEastAsia"/>
        </w:rPr>
        <w:t>,</w:t>
      </w:r>
    </w:p>
    <w:tbl>
      <w:tblPr>
        <w:tblStyle w:val="TableGrid"/>
        <w:tblW w:w="0" w:type="auto"/>
        <w:tblInd w:w="102" w:type="dxa"/>
        <w:tblLook w:val="04A0" w:firstRow="1" w:lastRow="0" w:firstColumn="1" w:lastColumn="0" w:noHBand="0" w:noVBand="1"/>
      </w:tblPr>
      <w:tblGrid>
        <w:gridCol w:w="8037"/>
        <w:gridCol w:w="1216"/>
      </w:tblGrid>
      <w:tr w:rsidR="00325A97" w:rsidRPr="00F22BED" w14:paraId="6561D7B9" w14:textId="678AD8CD" w:rsidTr="00860697">
        <w:tc>
          <w:tcPr>
            <w:tcW w:w="8037" w:type="dxa"/>
          </w:tcPr>
          <w:p w14:paraId="6BB54EF2" w14:textId="424ABF7A" w:rsidR="00325A97" w:rsidRPr="00F22BED" w:rsidRDefault="00F51420" w:rsidP="009879A7">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F</m:t>
                    </m:r>
                  </m:e>
                  <m:sub>
                    <m:r>
                      <w:rPr>
                        <w:rFonts w:ascii="Cambria Math" w:eastAsiaTheme="minorEastAsia" w:hAnsi="Cambria Math"/>
                      </w:rPr>
                      <m:t>mctrl</m:t>
                    </m:r>
                  </m:sub>
                </m:sSub>
                <m:r>
                  <m:rPr>
                    <m:sty m:val="p"/>
                  </m:rPr>
                  <w:rPr>
                    <w:rFonts w:ascii="Cambria Math" w:eastAsiaTheme="minorEastAsia" w:hAnsi="Cambria Math"/>
                  </w:rPr>
                  <m:t>=</m:t>
                </m:r>
                <m:r>
                  <w:rPr>
                    <w:rFonts w:ascii="Cambria Math" w:eastAsiaTheme="minorEastAsia" w:hAnsi="Cambria Math"/>
                  </w:rPr>
                  <m:t>M</m:t>
                </m:r>
                <m:d>
                  <m:dPr>
                    <m:ctrlPr>
                      <w:rPr>
                        <w:rFonts w:ascii="Cambria Math" w:eastAsiaTheme="minorEastAsia" w:hAnsi="Cambria Math"/>
                      </w:rPr>
                    </m:ctrlPr>
                  </m:dPr>
                  <m:e>
                    <m:acc>
                      <m:accPr>
                        <m:chr m:val="̅"/>
                        <m:ctrlPr>
                          <w:rPr>
                            <w:rFonts w:ascii="Cambria Math" w:eastAsiaTheme="minorEastAsia" w:hAnsi="Cambria Math"/>
                          </w:rPr>
                        </m:ctrlPr>
                      </m:accPr>
                      <m:e>
                        <m:r>
                          <w:rPr>
                            <w:rFonts w:ascii="Cambria Math" w:eastAsiaTheme="minorEastAsia" w:hAnsi="Cambria Math"/>
                          </w:rPr>
                          <m:t>a</m:t>
                        </m:r>
                      </m:e>
                    </m:acc>
                    <m:r>
                      <m:rPr>
                        <m:sty m:val="p"/>
                      </m:rPr>
                      <w:rPr>
                        <w:rFonts w:ascii="Cambria Math" w:eastAsiaTheme="minorEastAsia" w:hAnsi="Cambria Math"/>
                      </w:rPr>
                      <m:t>-</m:t>
                    </m:r>
                    <m:r>
                      <w:rPr>
                        <w:rFonts w:ascii="Cambria Math" w:eastAsiaTheme="minorEastAsia" w:hAnsi="Cambria Math"/>
                      </w:rPr>
                      <m:t>a</m:t>
                    </m:r>
                  </m:e>
                </m:d>
              </m:oMath>
            </m:oMathPara>
          </w:p>
        </w:tc>
        <w:tc>
          <w:tcPr>
            <w:tcW w:w="1216" w:type="dxa"/>
          </w:tcPr>
          <w:p w14:paraId="25A27B53" w14:textId="205B3EF4" w:rsidR="00325A97" w:rsidRPr="00F22BED" w:rsidRDefault="004A4257" w:rsidP="00104440">
            <w:r>
              <w:t xml:space="preserve">   </w:t>
            </w:r>
            <w:r w:rsidR="00691E6A">
              <w:t xml:space="preserve"> </w:t>
            </w:r>
            <w:r w:rsidR="00325A97" w:rsidRPr="00F22BED">
              <w:t>(</w:t>
            </w:r>
            <w:r w:rsidR="00CF248A" w:rsidRPr="00F22BED">
              <w:t>5</w:t>
            </w:r>
            <w:r w:rsidR="00325A97" w:rsidRPr="00F22BED">
              <w:t>.</w:t>
            </w:r>
            <w:r>
              <w:t>2</w:t>
            </w:r>
            <w:r w:rsidR="00325A97" w:rsidRPr="00F22BED">
              <w:t>.</w:t>
            </w:r>
            <w:r>
              <w:t>6</w:t>
            </w:r>
            <w:r w:rsidR="00325A97" w:rsidRPr="00F22BED">
              <w:t>)</w:t>
            </w:r>
          </w:p>
        </w:tc>
      </w:tr>
    </w:tbl>
    <w:commentRangeEnd w:id="356"/>
    <w:p w14:paraId="759DB35D" w14:textId="346B21AB" w:rsidR="00325A97" w:rsidRPr="00F22BED" w:rsidDel="00723EB8" w:rsidRDefault="008C12CB" w:rsidP="00104440">
      <w:pPr>
        <w:rPr>
          <w:del w:id="357" w:author="Zhu, Jim" w:date="2022-04-19T15:46:00Z"/>
          <w:rFonts w:eastAsiaTheme="minorEastAsia"/>
        </w:rPr>
      </w:pPr>
      <w:r>
        <w:rPr>
          <w:rStyle w:val="CommentReference"/>
        </w:rPr>
        <w:commentReference w:id="356"/>
      </w:r>
      <w:del w:id="358" w:author="Zhu, Jim" w:date="2022-04-19T15:46:00Z">
        <w:r w:rsidR="00325A97" w:rsidRPr="00F22BED" w:rsidDel="00723EB8">
          <w:delText xml:space="preserve"> On substituting values of </w:delText>
        </w:r>
      </w:del>
      <m:oMath>
        <m:acc>
          <m:accPr>
            <m:chr m:val="̅"/>
            <m:ctrlPr>
              <w:del w:id="359" w:author="Zhu, Jim" w:date="2022-04-19T15:46:00Z">
                <w:rPr>
                  <w:rFonts w:ascii="Cambria Math" w:hAnsi="Cambria Math"/>
                  <w:i/>
                </w:rPr>
              </w:del>
            </m:ctrlPr>
          </m:accPr>
          <m:e>
            <m:r>
              <w:del w:id="360" w:author="Zhu, Jim" w:date="2022-04-19T15:46:00Z">
                <w:rPr>
                  <w:rFonts w:ascii="Cambria Math" w:hAnsi="Cambria Math"/>
                </w:rPr>
                <m:t>a</m:t>
              </w:del>
            </m:r>
          </m:e>
        </m:acc>
      </m:oMath>
      <w:del w:id="361" w:author="Zhu, Jim" w:date="2022-04-19T15:46:00Z">
        <w:r w:rsidR="00325A97" w:rsidRPr="00F22BED" w:rsidDel="00723EB8">
          <w:rPr>
            <w:rFonts w:eastAsiaTheme="minorEastAsia"/>
          </w:rPr>
          <w:delText xml:space="preserve"> and </w:delText>
        </w:r>
      </w:del>
      <m:oMath>
        <m:r>
          <w:del w:id="362" w:author="Zhu, Jim" w:date="2022-04-19T15:46:00Z">
            <w:rPr>
              <w:rFonts w:ascii="Cambria Math" w:eastAsiaTheme="minorEastAsia" w:hAnsi="Cambria Math"/>
            </w:rPr>
            <m:t>a</m:t>
          </w:del>
        </m:r>
      </m:oMath>
      <w:del w:id="363" w:author="Zhu, Jim" w:date="2022-04-19T15:46:00Z">
        <w:r w:rsidR="00325A97" w:rsidRPr="00F22BED" w:rsidDel="00723EB8">
          <w:rPr>
            <w:rFonts w:eastAsiaTheme="minorEastAsia"/>
          </w:rPr>
          <w:delText xml:space="preserve"> in above equation we have,</w:delText>
        </w:r>
      </w:del>
    </w:p>
    <w:tbl>
      <w:tblPr>
        <w:tblStyle w:val="TableGrid"/>
        <w:tblW w:w="9348" w:type="dxa"/>
        <w:tblInd w:w="102" w:type="dxa"/>
        <w:tblLook w:val="04A0" w:firstRow="1" w:lastRow="0" w:firstColumn="1" w:lastColumn="0" w:noHBand="0" w:noVBand="1"/>
      </w:tblPr>
      <w:tblGrid>
        <w:gridCol w:w="7998"/>
        <w:gridCol w:w="1350"/>
      </w:tblGrid>
      <w:tr w:rsidR="00011F66" w:rsidRPr="00F22BED" w:rsidDel="00723EB8" w14:paraId="404C201A" w14:textId="1F451E4A" w:rsidTr="00860697">
        <w:trPr>
          <w:del w:id="364" w:author="Zhu, Jim" w:date="2022-04-19T15:46:00Z"/>
        </w:trPr>
        <w:tc>
          <w:tcPr>
            <w:tcW w:w="7998" w:type="dxa"/>
          </w:tcPr>
          <w:p w14:paraId="3DF6EAD9" w14:textId="4DCDA336" w:rsidR="00011F66" w:rsidRPr="00F22BED" w:rsidDel="00723EB8" w:rsidRDefault="00F51420" w:rsidP="009879A7">
            <w:pPr>
              <w:jc w:val="center"/>
              <w:rPr>
                <w:del w:id="365" w:author="Zhu, Jim" w:date="2022-04-19T15:46:00Z"/>
                <w:rFonts w:eastAsiaTheme="minorEastAsia"/>
              </w:rPr>
            </w:pPr>
            <m:oMathPara>
              <m:oMath>
                <m:sSub>
                  <m:sSubPr>
                    <m:ctrlPr>
                      <w:del w:id="366" w:author="Zhu, Jim" w:date="2022-04-19T15:46:00Z">
                        <w:rPr>
                          <w:rFonts w:ascii="Cambria Math" w:eastAsiaTheme="minorEastAsia" w:hAnsi="Cambria Math"/>
                        </w:rPr>
                      </w:del>
                    </m:ctrlPr>
                  </m:sSubPr>
                  <m:e>
                    <m:r>
                      <w:del w:id="367" w:author="Zhu, Jim" w:date="2022-04-19T15:46:00Z">
                        <w:rPr>
                          <w:rFonts w:ascii="Cambria Math" w:eastAsiaTheme="minorEastAsia" w:hAnsi="Cambria Math"/>
                        </w:rPr>
                        <m:t>F</m:t>
                      </w:del>
                    </m:r>
                  </m:e>
                  <m:sub>
                    <m:r>
                      <w:del w:id="368" w:author="Zhu, Jim" w:date="2022-04-19T15:46:00Z">
                        <w:rPr>
                          <w:rFonts w:ascii="Cambria Math" w:eastAsiaTheme="minorEastAsia" w:hAnsi="Cambria Math"/>
                        </w:rPr>
                        <m:t>mctrl</m:t>
                      </w:del>
                    </m:r>
                  </m:sub>
                </m:sSub>
                <m:r>
                  <w:del w:id="369" w:author="Zhu, Jim" w:date="2022-04-19T15:46:00Z">
                    <m:rPr>
                      <m:sty m:val="p"/>
                    </m:rPr>
                    <w:rPr>
                      <w:rFonts w:ascii="Cambria Math" w:eastAsiaTheme="minorEastAsia" w:hAnsi="Cambria Math"/>
                    </w:rPr>
                    <m:t>=-</m:t>
                  </w:del>
                </m:r>
                <m:r>
                  <w:del w:id="370" w:author="Zhu, Jim" w:date="2022-04-19T15:46:00Z">
                    <w:rPr>
                      <w:rFonts w:ascii="Cambria Math" w:eastAsiaTheme="minorEastAsia" w:hAnsi="Cambria Math"/>
                    </w:rPr>
                    <m:t>M</m:t>
                  </w:del>
                </m:r>
                <m:r>
                  <w:del w:id="371" w:author="Zhu, Jim" w:date="2022-04-19T15:46:00Z">
                    <m:rPr>
                      <m:sty m:val="p"/>
                    </m:rPr>
                    <w:rPr>
                      <w:rFonts w:ascii="Cambria Math" w:eastAsiaTheme="minorEastAsia" w:hAnsi="Cambria Math"/>
                    </w:rPr>
                    <m:t>0.06</m:t>
                  </w:del>
                </m:r>
                <m:sSup>
                  <m:sSupPr>
                    <m:ctrlPr>
                      <w:del w:id="372" w:author="Zhu, Jim" w:date="2022-04-19T15:46:00Z">
                        <w:rPr>
                          <w:rFonts w:ascii="Cambria Math" w:eastAsiaTheme="minorEastAsia" w:hAnsi="Cambria Math"/>
                        </w:rPr>
                      </w:del>
                    </m:ctrlPr>
                  </m:sSupPr>
                  <m:e>
                    <m:r>
                      <w:del w:id="373" w:author="Zhu, Jim" w:date="2022-04-19T15:46:00Z">
                        <w:rPr>
                          <w:rFonts w:ascii="Cambria Math" w:eastAsiaTheme="minorEastAsia" w:hAnsi="Cambria Math"/>
                        </w:rPr>
                        <m:t>ω</m:t>
                      </w:del>
                    </m:r>
                  </m:e>
                  <m:sup>
                    <m:r>
                      <w:del w:id="374" w:author="Zhu, Jim" w:date="2022-04-19T15:46:00Z">
                        <m:rPr>
                          <m:sty m:val="p"/>
                        </m:rPr>
                        <w:rPr>
                          <w:rFonts w:ascii="Cambria Math" w:eastAsiaTheme="minorEastAsia" w:hAnsi="Cambria Math"/>
                        </w:rPr>
                        <m:t xml:space="preserve">2 </m:t>
                      </w:del>
                    </m:r>
                  </m:sup>
                </m:sSup>
                <m:func>
                  <m:funcPr>
                    <m:ctrlPr>
                      <w:del w:id="375" w:author="Zhu, Jim" w:date="2022-04-19T15:46:00Z">
                        <w:rPr>
                          <w:rFonts w:ascii="Cambria Math" w:eastAsiaTheme="minorEastAsia" w:hAnsi="Cambria Math"/>
                        </w:rPr>
                      </w:del>
                    </m:ctrlPr>
                  </m:funcPr>
                  <m:fName>
                    <m:r>
                      <w:del w:id="376" w:author="Zhu, Jim" w:date="2022-04-19T15:46:00Z">
                        <m:rPr>
                          <m:sty m:val="p"/>
                        </m:rPr>
                        <w:rPr>
                          <w:rFonts w:ascii="Cambria Math" w:eastAsiaTheme="minorEastAsia" w:hAnsi="Cambria Math"/>
                        </w:rPr>
                        <m:t>sin</m:t>
                      </w:del>
                    </m:r>
                  </m:fName>
                  <m:e>
                    <m:d>
                      <m:dPr>
                        <m:ctrlPr>
                          <w:del w:id="377" w:author="Zhu, Jim" w:date="2022-04-19T15:46:00Z">
                            <w:rPr>
                              <w:rFonts w:ascii="Cambria Math" w:eastAsiaTheme="minorEastAsia" w:hAnsi="Cambria Math"/>
                            </w:rPr>
                          </w:del>
                        </m:ctrlPr>
                      </m:dPr>
                      <m:e>
                        <m:r>
                          <w:del w:id="378" w:author="Zhu, Jim" w:date="2022-04-19T15:46:00Z">
                            <w:rPr>
                              <w:rFonts w:ascii="Cambria Math" w:eastAsiaTheme="minorEastAsia" w:hAnsi="Cambria Math"/>
                            </w:rPr>
                            <m:t>ωt</m:t>
                          </w:del>
                        </m:r>
                        <m:r>
                          <w:del w:id="379" w:author="Zhu, Jim" w:date="2022-04-19T15:46:00Z">
                            <m:rPr>
                              <m:sty m:val="p"/>
                            </m:rPr>
                            <w:rPr>
                              <w:rFonts w:ascii="Cambria Math" w:eastAsiaTheme="minorEastAsia" w:hAnsi="Cambria Math"/>
                            </w:rPr>
                            <m:t>+</m:t>
                          </w:del>
                        </m:r>
                        <m:f>
                          <m:fPr>
                            <m:ctrlPr>
                              <w:del w:id="380" w:author="Zhu, Jim" w:date="2022-04-19T15:46:00Z">
                                <w:rPr>
                                  <w:rFonts w:ascii="Cambria Math" w:eastAsiaTheme="minorEastAsia" w:hAnsi="Cambria Math"/>
                                </w:rPr>
                              </w:del>
                            </m:ctrlPr>
                          </m:fPr>
                          <m:num>
                            <m:r>
                              <w:del w:id="381" w:author="Zhu, Jim" w:date="2022-04-19T15:46:00Z">
                                <m:rPr>
                                  <m:sty m:val="p"/>
                                </m:rPr>
                                <w:rPr>
                                  <w:rFonts w:ascii="Cambria Math" w:eastAsiaTheme="minorEastAsia" w:hAnsi="Cambria Math"/>
                                </w:rPr>
                                <m:t>3</m:t>
                              </w:del>
                            </m:r>
                            <m:r>
                              <w:del w:id="382" w:author="Zhu, Jim" w:date="2022-04-19T15:46:00Z">
                                <w:rPr>
                                  <w:rFonts w:ascii="Cambria Math" w:eastAsiaTheme="minorEastAsia" w:hAnsi="Cambria Math"/>
                                </w:rPr>
                                <m:t>π</m:t>
                              </w:del>
                            </m:r>
                          </m:num>
                          <m:den>
                            <m:r>
                              <w:del w:id="383" w:author="Zhu, Jim" w:date="2022-04-19T15:46:00Z">
                                <m:rPr>
                                  <m:sty m:val="p"/>
                                </m:rPr>
                                <w:rPr>
                                  <w:rFonts w:ascii="Cambria Math" w:eastAsiaTheme="minorEastAsia" w:hAnsi="Cambria Math"/>
                                </w:rPr>
                                <m:t>2</m:t>
                              </w:del>
                            </m:r>
                          </m:den>
                        </m:f>
                      </m:e>
                    </m:d>
                  </m:e>
                </m:func>
                <m:r>
                  <w:del w:id="384" w:author="Zhu, Jim" w:date="2022-04-19T15:46:00Z">
                    <m:rPr>
                      <m:sty m:val="p"/>
                    </m:rPr>
                    <w:rPr>
                      <w:rFonts w:ascii="Cambria Math" w:eastAsiaTheme="minorEastAsia" w:hAnsi="Cambria Math"/>
                    </w:rPr>
                    <m:t>-</m:t>
                  </w:del>
                </m:r>
                <m:sSub>
                  <m:sSubPr>
                    <m:ctrlPr>
                      <w:del w:id="385" w:author="Zhu, Jim" w:date="2022-04-19T15:46:00Z">
                        <w:rPr>
                          <w:rFonts w:ascii="Cambria Math" w:eastAsiaTheme="minorEastAsia" w:hAnsi="Cambria Math"/>
                        </w:rPr>
                      </w:del>
                    </m:ctrlPr>
                  </m:sSubPr>
                  <m:e>
                    <m:r>
                      <w:del w:id="386" w:author="Zhu, Jim" w:date="2022-04-19T15:46:00Z">
                        <m:rPr>
                          <m:sty m:val="p"/>
                        </m:rPr>
                        <w:rPr>
                          <w:rFonts w:ascii="Cambria Math" w:eastAsiaTheme="minorEastAsia" w:hAnsi="Cambria Math"/>
                        </w:rPr>
                        <m:t>(</m:t>
                      </w:del>
                    </m:r>
                    <m:r>
                      <w:del w:id="387" w:author="Zhu, Jim" w:date="2022-04-19T15:46:00Z">
                        <w:rPr>
                          <w:rFonts w:ascii="Cambria Math" w:eastAsiaTheme="minorEastAsia" w:hAnsi="Cambria Math"/>
                        </w:rPr>
                        <m:t>F</m:t>
                      </w:del>
                    </m:r>
                  </m:e>
                  <m:sub>
                    <m:r>
                      <w:del w:id="388" w:author="Zhu, Jim" w:date="2022-04-19T15:46:00Z">
                        <w:rPr>
                          <w:rFonts w:ascii="Cambria Math" w:eastAsiaTheme="minorEastAsia" w:hAnsi="Cambria Math"/>
                        </w:rPr>
                        <m:t>comb</m:t>
                      </w:del>
                    </m:r>
                  </m:sub>
                </m:sSub>
                <m:r>
                  <w:del w:id="389" w:author="Zhu, Jim" w:date="2022-04-19T15:46:00Z">
                    <m:rPr>
                      <m:sty m:val="p"/>
                    </m:rPr>
                    <w:rPr>
                      <w:rFonts w:ascii="Cambria Math" w:eastAsiaTheme="minorEastAsia" w:hAnsi="Cambria Math"/>
                    </w:rPr>
                    <m:t>+</m:t>
                  </w:del>
                </m:r>
                <m:sSub>
                  <m:sSubPr>
                    <m:ctrlPr>
                      <w:del w:id="390" w:author="Zhu, Jim" w:date="2022-04-19T15:46:00Z">
                        <w:rPr>
                          <w:rFonts w:ascii="Cambria Math" w:eastAsiaTheme="minorEastAsia" w:hAnsi="Cambria Math"/>
                        </w:rPr>
                      </w:del>
                    </m:ctrlPr>
                  </m:sSubPr>
                  <m:e>
                    <m:r>
                      <w:del w:id="391" w:author="Zhu, Jim" w:date="2022-04-19T15:46:00Z">
                        <w:rPr>
                          <w:rFonts w:ascii="Cambria Math" w:eastAsiaTheme="minorEastAsia" w:hAnsi="Cambria Math"/>
                        </w:rPr>
                        <m:t>F</m:t>
                      </w:del>
                    </m:r>
                  </m:e>
                  <m:sub>
                    <m:r>
                      <w:del w:id="392" w:author="Zhu, Jim" w:date="2022-04-19T15:46:00Z">
                        <w:rPr>
                          <w:rFonts w:ascii="Cambria Math" w:eastAsiaTheme="minorEastAsia" w:hAnsi="Cambria Math"/>
                        </w:rPr>
                        <m:t>sp</m:t>
                      </w:del>
                    </m:r>
                  </m:sub>
                </m:sSub>
                <m:sSub>
                  <m:sSubPr>
                    <m:ctrlPr>
                      <w:del w:id="393" w:author="Zhu, Jim" w:date="2022-04-19T15:46:00Z">
                        <w:rPr>
                          <w:rFonts w:ascii="Cambria Math" w:hAnsi="Cambria Math"/>
                          <w:color w:val="595959" w:themeColor="text1" w:themeTint="A6"/>
                        </w:rPr>
                      </w:del>
                    </m:ctrlPr>
                  </m:sSubPr>
                  <m:e>
                    <m:r>
                      <w:del w:id="394" w:author="Zhu, Jim" w:date="2022-04-19T15:46:00Z">
                        <m:rPr>
                          <m:sty m:val="p"/>
                        </m:rPr>
                        <w:rPr>
                          <w:rFonts w:ascii="Cambria Math" w:hAnsi="Cambria Math"/>
                        </w:rPr>
                        <m:t>+</m:t>
                      </w:del>
                    </m:r>
                    <m:r>
                      <w:del w:id="395" w:author="Zhu, Jim" w:date="2022-04-19T15:46:00Z">
                        <w:rPr>
                          <w:rFonts w:ascii="Cambria Math" w:hAnsi="Cambria Math"/>
                        </w:rPr>
                        <m:t>F</m:t>
                      </w:del>
                    </m:r>
                  </m:e>
                  <m:sub>
                    <m:r>
                      <w:del w:id="396" w:author="Zhu, Jim" w:date="2022-04-19T15:46:00Z">
                        <w:rPr>
                          <w:rFonts w:ascii="Cambria Math" w:hAnsi="Cambria Math"/>
                        </w:rPr>
                        <m:t>mu</m:t>
                      </w:del>
                    </m:r>
                  </m:sub>
                </m:sSub>
                <m:r>
                  <w:del w:id="397" w:author="Zhu, Jim" w:date="2022-04-19T15:46:00Z">
                    <m:rPr>
                      <m:sty m:val="p"/>
                    </m:rPr>
                    <w:rPr>
                      <w:rFonts w:ascii="Cambria Math" w:hAnsi="Cambria Math"/>
                      <w:color w:val="595959" w:themeColor="text1" w:themeTint="A6"/>
                    </w:rPr>
                    <m:t>+</m:t>
                  </w:del>
                </m:r>
                <m:sSub>
                  <m:sSubPr>
                    <m:ctrlPr>
                      <w:del w:id="398" w:author="Zhu, Jim" w:date="2022-04-19T15:46:00Z">
                        <w:rPr>
                          <w:rFonts w:ascii="Cambria Math" w:hAnsi="Cambria Math"/>
                          <w:color w:val="595959" w:themeColor="text1" w:themeTint="A6"/>
                        </w:rPr>
                      </w:del>
                    </m:ctrlPr>
                  </m:sSubPr>
                  <m:e>
                    <m:r>
                      <w:del w:id="399" w:author="Zhu, Jim" w:date="2022-04-19T15:46:00Z">
                        <w:rPr>
                          <w:rFonts w:ascii="Cambria Math" w:hAnsi="Cambria Math"/>
                          <w:color w:val="595959" w:themeColor="text1" w:themeTint="A6"/>
                        </w:rPr>
                        <m:t>F</m:t>
                      </w:del>
                    </m:r>
                  </m:e>
                  <m:sub>
                    <m:r>
                      <w:del w:id="400" w:author="Zhu, Jim" w:date="2022-04-19T15:46:00Z">
                        <w:rPr>
                          <w:rFonts w:ascii="Cambria Math" w:hAnsi="Cambria Math"/>
                          <w:color w:val="595959" w:themeColor="text1" w:themeTint="A6"/>
                        </w:rPr>
                        <m:t>load</m:t>
                      </w:del>
                    </m:r>
                  </m:sub>
                </m:sSub>
                <m:r>
                  <w:del w:id="401" w:author="Zhu, Jim" w:date="2022-04-19T15:46:00Z">
                    <m:rPr>
                      <m:sty m:val="p"/>
                    </m:rPr>
                    <w:rPr>
                      <w:rFonts w:ascii="Cambria Math" w:hAnsi="Cambria Math"/>
                      <w:color w:val="595959" w:themeColor="text1" w:themeTint="A6"/>
                    </w:rPr>
                    <m:t>)</m:t>
                  </w:del>
                </m:r>
              </m:oMath>
            </m:oMathPara>
          </w:p>
        </w:tc>
        <w:tc>
          <w:tcPr>
            <w:tcW w:w="1350" w:type="dxa"/>
          </w:tcPr>
          <w:p w14:paraId="449C6E9C" w14:textId="34FB1443" w:rsidR="00011F66" w:rsidRPr="00F22BED" w:rsidDel="00723EB8" w:rsidRDefault="004A4257" w:rsidP="00104440">
            <w:pPr>
              <w:rPr>
                <w:del w:id="402" w:author="Zhu, Jim" w:date="2022-04-19T15:46:00Z"/>
              </w:rPr>
            </w:pPr>
            <w:del w:id="403" w:author="Zhu, Jim" w:date="2022-04-19T15:46:00Z">
              <w:r w:rsidDel="00723EB8">
                <w:delText xml:space="preserve">   </w:delText>
              </w:r>
              <w:r w:rsidR="00691E6A" w:rsidDel="00723EB8">
                <w:delText xml:space="preserve">  </w:delText>
              </w:r>
              <w:r w:rsidR="00011F66" w:rsidRPr="00F22BED" w:rsidDel="00723EB8">
                <w:delText>(5.</w:delText>
              </w:r>
              <w:r w:rsidDel="00723EB8">
                <w:delText>2</w:delText>
              </w:r>
              <w:r w:rsidR="00011F66" w:rsidRPr="00F22BED" w:rsidDel="00723EB8">
                <w:delText>.</w:delText>
              </w:r>
              <w:r w:rsidDel="00723EB8">
                <w:delText>7</w:delText>
              </w:r>
              <w:r w:rsidR="00011F66" w:rsidRPr="00F22BED" w:rsidDel="00723EB8">
                <w:delText>)</w:delText>
              </w:r>
            </w:del>
          </w:p>
        </w:tc>
      </w:tr>
    </w:tbl>
    <w:p w14:paraId="7BF7C4AC" w14:textId="0C7B99BD" w:rsidR="00325A97" w:rsidRPr="00F22BED" w:rsidDel="00723EB8" w:rsidRDefault="00325A97" w:rsidP="00104440">
      <w:pPr>
        <w:rPr>
          <w:del w:id="404" w:author="Zhu, Jim" w:date="2022-04-19T15:46:00Z"/>
          <w:rFonts w:eastAsiaTheme="minorEastAsia"/>
        </w:rPr>
      </w:pPr>
      <w:del w:id="405" w:author="Zhu, Jim" w:date="2022-04-19T15:46:00Z">
        <w:r w:rsidRPr="00F22BED" w:rsidDel="00723EB8">
          <w:rPr>
            <w:rFonts w:eastAsiaTheme="minorEastAsia"/>
          </w:rPr>
          <w:delText>we know th</w:delText>
        </w:r>
        <w:r w:rsidR="00600945" w:rsidDel="00723EB8">
          <w:rPr>
            <w:rFonts w:eastAsiaTheme="minorEastAsia"/>
          </w:rPr>
          <w:delText>at</w:delText>
        </w:r>
      </w:del>
    </w:p>
    <w:tbl>
      <w:tblPr>
        <w:tblStyle w:val="TableGrid"/>
        <w:tblW w:w="0" w:type="auto"/>
        <w:tblInd w:w="102" w:type="dxa"/>
        <w:tblLook w:val="04A0" w:firstRow="1" w:lastRow="0" w:firstColumn="1" w:lastColumn="0" w:noHBand="0" w:noVBand="1"/>
      </w:tblPr>
      <w:tblGrid>
        <w:gridCol w:w="8346"/>
        <w:gridCol w:w="907"/>
      </w:tblGrid>
      <w:tr w:rsidR="00325A97" w:rsidRPr="00F22BED" w:rsidDel="00723EB8" w14:paraId="2416B5B8" w14:textId="633BC30B" w:rsidTr="00860697">
        <w:trPr>
          <w:del w:id="406" w:author="Zhu, Jim" w:date="2022-04-19T15:46:00Z"/>
        </w:trPr>
        <w:tc>
          <w:tcPr>
            <w:tcW w:w="8346" w:type="dxa"/>
          </w:tcPr>
          <w:p w14:paraId="6B40E9C0" w14:textId="1613FECE" w:rsidR="00325A97" w:rsidRPr="00F22BED" w:rsidDel="00723EB8" w:rsidRDefault="00F51420" w:rsidP="009879A7">
            <w:pPr>
              <w:jc w:val="center"/>
              <w:rPr>
                <w:del w:id="407" w:author="Zhu, Jim" w:date="2022-04-19T15:46:00Z"/>
                <w:rFonts w:eastAsiaTheme="minorEastAsia"/>
              </w:rPr>
            </w:pPr>
            <m:oMathPara>
              <m:oMath>
                <m:sSub>
                  <m:sSubPr>
                    <m:ctrlPr>
                      <w:del w:id="408" w:author="Zhu, Jim" w:date="2022-04-19T15:46:00Z">
                        <w:rPr>
                          <w:rFonts w:ascii="Cambria Math" w:eastAsiaTheme="minorEastAsia" w:hAnsi="Cambria Math"/>
                        </w:rPr>
                      </w:del>
                    </m:ctrlPr>
                  </m:sSubPr>
                  <m:e>
                    <m:r>
                      <w:del w:id="409" w:author="Zhu, Jim" w:date="2022-04-19T15:46:00Z">
                        <w:rPr>
                          <w:rFonts w:ascii="Cambria Math" w:eastAsiaTheme="minorEastAsia" w:hAnsi="Cambria Math"/>
                        </w:rPr>
                        <m:t>F</m:t>
                      </w:del>
                    </m:r>
                  </m:e>
                  <m:sub>
                    <m:r>
                      <w:del w:id="410" w:author="Zhu, Jim" w:date="2022-04-19T15:46:00Z">
                        <w:rPr>
                          <w:rFonts w:ascii="Cambria Math" w:eastAsiaTheme="minorEastAsia" w:hAnsi="Cambria Math"/>
                        </w:rPr>
                        <m:t>comb</m:t>
                      </w:del>
                    </m:r>
                  </m:sub>
                </m:sSub>
                <m:r>
                  <w:del w:id="411" w:author="Zhu, Jim" w:date="2022-04-19T15:46:00Z">
                    <m:rPr>
                      <m:sty m:val="p"/>
                    </m:rPr>
                    <w:rPr>
                      <w:rFonts w:ascii="Cambria Math" w:eastAsiaTheme="minorEastAsia" w:hAnsi="Cambria Math"/>
                    </w:rPr>
                    <m:t>=</m:t>
                  </w:del>
                </m:r>
                <m:d>
                  <m:dPr>
                    <m:ctrlPr>
                      <w:del w:id="412" w:author="Zhu, Jim" w:date="2022-04-19T15:46:00Z">
                        <w:rPr>
                          <w:rFonts w:ascii="Cambria Math" w:eastAsiaTheme="minorEastAsia" w:hAnsi="Cambria Math"/>
                        </w:rPr>
                      </w:del>
                    </m:ctrlPr>
                  </m:dPr>
                  <m:e>
                    <m:r>
                      <w:del w:id="413" w:author="Zhu, Jim" w:date="2022-04-19T15:46:00Z">
                        <w:rPr>
                          <w:rFonts w:ascii="Cambria Math" w:eastAsiaTheme="minorEastAsia" w:hAnsi="Cambria Math"/>
                        </w:rPr>
                        <m:t>p</m:t>
                      </w:del>
                    </m:r>
                    <m:r>
                      <w:del w:id="414" w:author="Zhu, Jim" w:date="2022-04-19T15:46:00Z">
                        <m:rPr>
                          <m:sty m:val="p"/>
                        </m:rPr>
                        <w:rPr>
                          <w:rFonts w:ascii="Cambria Math" w:eastAsiaTheme="minorEastAsia" w:hAnsi="Cambria Math"/>
                        </w:rPr>
                        <m:t>-</m:t>
                      </w:del>
                    </m:r>
                    <m:sSub>
                      <m:sSubPr>
                        <m:ctrlPr>
                          <w:del w:id="415" w:author="Zhu, Jim" w:date="2022-04-19T15:46:00Z">
                            <w:rPr>
                              <w:rFonts w:ascii="Cambria Math" w:eastAsiaTheme="minorEastAsia" w:hAnsi="Cambria Math"/>
                            </w:rPr>
                          </w:del>
                        </m:ctrlPr>
                      </m:sSubPr>
                      <m:e>
                        <m:r>
                          <w:del w:id="416" w:author="Zhu, Jim" w:date="2022-04-19T15:46:00Z">
                            <w:rPr>
                              <w:rFonts w:ascii="Cambria Math" w:eastAsiaTheme="minorEastAsia" w:hAnsi="Cambria Math"/>
                            </w:rPr>
                            <m:t>p</m:t>
                          </w:del>
                        </m:r>
                      </m:e>
                      <m:sub>
                        <m:r>
                          <w:del w:id="417" w:author="Zhu, Jim" w:date="2022-04-19T15:46:00Z">
                            <w:rPr>
                              <w:rFonts w:ascii="Cambria Math" w:eastAsiaTheme="minorEastAsia" w:hAnsi="Cambria Math"/>
                            </w:rPr>
                            <m:t>atm</m:t>
                          </w:del>
                        </m:r>
                      </m:sub>
                    </m:sSub>
                  </m:e>
                </m:d>
                <m:r>
                  <w:del w:id="418" w:author="Zhu, Jim" w:date="2022-04-19T15:46:00Z">
                    <w:rPr>
                      <w:rFonts w:ascii="Cambria Math" w:eastAsiaTheme="minorEastAsia" w:hAnsi="Cambria Math"/>
                    </w:rPr>
                    <m:t>A</m:t>
                  </w:del>
                </m:r>
              </m:oMath>
            </m:oMathPara>
          </w:p>
        </w:tc>
        <w:tc>
          <w:tcPr>
            <w:tcW w:w="907" w:type="dxa"/>
          </w:tcPr>
          <w:p w14:paraId="345460EA" w14:textId="368D3BCC" w:rsidR="00325A97" w:rsidRPr="00F22BED" w:rsidDel="00723EB8" w:rsidRDefault="00691E6A" w:rsidP="00104440">
            <w:pPr>
              <w:rPr>
                <w:del w:id="419" w:author="Zhu, Jim" w:date="2022-04-19T15:46:00Z"/>
              </w:rPr>
            </w:pPr>
            <w:del w:id="420" w:author="Zhu, Jim" w:date="2022-04-19T15:46:00Z">
              <w:r w:rsidDel="00723EB8">
                <w:delText xml:space="preserve">  </w:delText>
              </w:r>
              <w:r w:rsidR="00325A97" w:rsidRPr="00F22BED" w:rsidDel="00723EB8">
                <w:delText>(</w:delText>
              </w:r>
              <w:r w:rsidR="00CF248A" w:rsidRPr="00F22BED" w:rsidDel="00723EB8">
                <w:delText>5</w:delText>
              </w:r>
              <w:r w:rsidR="00325A97" w:rsidRPr="00F22BED" w:rsidDel="00723EB8">
                <w:delText>.</w:delText>
              </w:r>
              <w:r w:rsidR="004A4257" w:rsidDel="00723EB8">
                <w:delText>2.8</w:delText>
              </w:r>
              <w:r w:rsidR="00325A97" w:rsidRPr="00F22BED" w:rsidDel="00723EB8">
                <w:delText>)</w:delText>
              </w:r>
            </w:del>
          </w:p>
        </w:tc>
      </w:tr>
    </w:tbl>
    <w:p w14:paraId="16461CFA" w14:textId="16BD7561" w:rsidR="00325A97" w:rsidRPr="00F22BED" w:rsidDel="00723EB8" w:rsidRDefault="00325A97" w:rsidP="00104440">
      <w:pPr>
        <w:rPr>
          <w:del w:id="421" w:author="Zhu, Jim" w:date="2022-04-19T15:46:00Z"/>
          <w:rFonts w:eastAsiaTheme="minorEastAsia"/>
        </w:rPr>
      </w:pPr>
      <w:del w:id="422" w:author="Zhu, Jim" w:date="2022-04-19T15:46:00Z">
        <w:r w:rsidRPr="00F22BED" w:rsidDel="00723EB8">
          <w:rPr>
            <w:rFonts w:eastAsiaTheme="minorEastAsia"/>
          </w:rPr>
          <w:delText xml:space="preserve"> </w:delText>
        </w:r>
      </w:del>
      <w:del w:id="423" w:author="Zhu, Jim" w:date="2022-04-19T15:34:00Z">
        <w:r w:rsidRPr="00F22BED" w:rsidDel="002D6E9A">
          <w:rPr>
            <w:rFonts w:eastAsiaTheme="minorEastAsia"/>
          </w:rPr>
          <w:delText>A</w:delText>
        </w:r>
      </w:del>
      <w:del w:id="424" w:author="Zhu, Jim" w:date="2022-04-19T15:46:00Z">
        <w:r w:rsidRPr="00F22BED" w:rsidDel="00723EB8">
          <w:rPr>
            <w:rFonts w:eastAsiaTheme="minorEastAsia"/>
          </w:rPr>
          <w:delText xml:space="preserve">nd </w:delText>
        </w:r>
      </w:del>
    </w:p>
    <w:tbl>
      <w:tblPr>
        <w:tblStyle w:val="TableGrid"/>
        <w:tblW w:w="0" w:type="auto"/>
        <w:tblInd w:w="102" w:type="dxa"/>
        <w:tblLook w:val="04A0" w:firstRow="1" w:lastRow="0" w:firstColumn="1" w:lastColumn="0" w:noHBand="0" w:noVBand="1"/>
      </w:tblPr>
      <w:tblGrid>
        <w:gridCol w:w="8346"/>
        <w:gridCol w:w="907"/>
      </w:tblGrid>
      <w:tr w:rsidR="00325A97" w:rsidRPr="00F22BED" w:rsidDel="00723EB8" w14:paraId="14FFFACE" w14:textId="3FB1B7AE" w:rsidTr="00860697">
        <w:trPr>
          <w:del w:id="425" w:author="Zhu, Jim" w:date="2022-04-19T15:46:00Z"/>
        </w:trPr>
        <w:tc>
          <w:tcPr>
            <w:tcW w:w="8346" w:type="dxa"/>
          </w:tcPr>
          <w:p w14:paraId="1AD26117" w14:textId="51B2DEEB" w:rsidR="00325A97" w:rsidRPr="00F22BED" w:rsidDel="00723EB8" w:rsidRDefault="00F51420" w:rsidP="009879A7">
            <w:pPr>
              <w:jc w:val="center"/>
              <w:rPr>
                <w:del w:id="426" w:author="Zhu, Jim" w:date="2022-04-19T15:46:00Z"/>
                <w:rFonts w:eastAsiaTheme="minorEastAsia"/>
              </w:rPr>
            </w:pPr>
            <m:oMathPara>
              <m:oMath>
                <m:sSub>
                  <m:sSubPr>
                    <m:ctrlPr>
                      <w:del w:id="427" w:author="Zhu, Jim" w:date="2022-04-19T15:46:00Z">
                        <w:rPr>
                          <w:rFonts w:ascii="Cambria Math" w:eastAsiaTheme="minorEastAsia" w:hAnsi="Cambria Math"/>
                          <w:i/>
                        </w:rPr>
                      </w:del>
                    </m:ctrlPr>
                  </m:sSubPr>
                  <m:e>
                    <m:r>
                      <w:del w:id="428" w:author="Zhu, Jim" w:date="2022-04-19T15:46:00Z">
                        <w:rPr>
                          <w:rFonts w:ascii="Cambria Math" w:eastAsiaTheme="minorEastAsia" w:hAnsi="Cambria Math"/>
                        </w:rPr>
                        <m:t>F</m:t>
                      </w:del>
                    </m:r>
                  </m:e>
                  <m:sub>
                    <m:r>
                      <w:del w:id="429" w:author="Zhu, Jim" w:date="2022-04-19T15:46:00Z">
                        <w:rPr>
                          <w:rFonts w:ascii="Cambria Math" w:eastAsiaTheme="minorEastAsia" w:hAnsi="Cambria Math"/>
                        </w:rPr>
                        <m:t>sp</m:t>
                      </w:del>
                    </m:r>
                  </m:sub>
                </m:sSub>
                <m:r>
                  <w:del w:id="430" w:author="Zhu, Jim" w:date="2022-04-19T15:46:00Z">
                    <w:rPr>
                      <w:rFonts w:ascii="Cambria Math" w:eastAsiaTheme="minorEastAsia" w:hAnsi="Cambria Math"/>
                    </w:rPr>
                    <m:t>=</m:t>
                  </w:del>
                </m:r>
                <m:sSub>
                  <m:sSubPr>
                    <m:ctrlPr>
                      <w:del w:id="431" w:author="Zhu, Jim" w:date="2022-04-19T15:46:00Z">
                        <w:rPr>
                          <w:rFonts w:ascii="Cambria Math" w:eastAsiaTheme="minorEastAsia" w:hAnsi="Cambria Math"/>
                          <w:i/>
                        </w:rPr>
                      </w:del>
                    </m:ctrlPr>
                  </m:sSubPr>
                  <m:e>
                    <m:r>
                      <w:del w:id="432" w:author="Zhu, Jim" w:date="2022-04-19T15:46:00Z">
                        <w:rPr>
                          <w:rFonts w:ascii="Cambria Math" w:eastAsiaTheme="minorEastAsia" w:hAnsi="Cambria Math"/>
                        </w:rPr>
                        <m:t>k</m:t>
                      </w:del>
                    </m:r>
                  </m:e>
                  <m:sub>
                    <m:r>
                      <w:del w:id="433" w:author="Zhu, Jim" w:date="2022-04-19T15:46:00Z">
                        <w:rPr>
                          <w:rFonts w:ascii="Cambria Math" w:eastAsiaTheme="minorEastAsia" w:hAnsi="Cambria Math"/>
                        </w:rPr>
                        <m:t>sp</m:t>
                      </w:del>
                    </m:r>
                  </m:sub>
                </m:sSub>
                <m:r>
                  <w:del w:id="434" w:author="Zhu, Jim" w:date="2022-04-19T15:46:00Z">
                    <w:rPr>
                      <w:rFonts w:ascii="Cambria Math" w:eastAsiaTheme="minorEastAsia" w:hAnsi="Cambria Math"/>
                    </w:rPr>
                    <m:t>(x-</m:t>
                  </w:del>
                </m:r>
                <m:sSub>
                  <m:sSubPr>
                    <m:ctrlPr>
                      <w:del w:id="435" w:author="Zhu, Jim" w:date="2022-04-19T15:46:00Z">
                        <w:rPr>
                          <w:rFonts w:ascii="Cambria Math" w:eastAsiaTheme="minorEastAsia" w:hAnsi="Cambria Math"/>
                          <w:i/>
                        </w:rPr>
                      </w:del>
                    </m:ctrlPr>
                  </m:sSubPr>
                  <m:e>
                    <m:r>
                      <w:del w:id="436" w:author="Zhu, Jim" w:date="2022-04-19T15:46:00Z">
                        <w:rPr>
                          <w:rFonts w:ascii="Cambria Math" w:eastAsiaTheme="minorEastAsia" w:hAnsi="Cambria Math"/>
                        </w:rPr>
                        <m:t>x</m:t>
                      </w:del>
                    </m:r>
                  </m:e>
                  <m:sub>
                    <m:r>
                      <w:del w:id="437" w:author="Zhu, Jim" w:date="2022-04-19T15:46:00Z">
                        <w:rPr>
                          <w:rFonts w:ascii="Cambria Math" w:eastAsiaTheme="minorEastAsia" w:hAnsi="Cambria Math"/>
                        </w:rPr>
                        <m:t>0</m:t>
                      </w:del>
                    </m:r>
                  </m:sub>
                </m:sSub>
                <m:r>
                  <w:del w:id="438" w:author="Zhu, Jim" w:date="2022-04-19T15:46:00Z">
                    <w:rPr>
                      <w:rFonts w:ascii="Cambria Math" w:eastAsiaTheme="minorEastAsia" w:hAnsi="Cambria Math"/>
                    </w:rPr>
                    <m:t>)</m:t>
                  </w:del>
                </m:r>
              </m:oMath>
            </m:oMathPara>
          </w:p>
        </w:tc>
        <w:tc>
          <w:tcPr>
            <w:tcW w:w="907" w:type="dxa"/>
          </w:tcPr>
          <w:p w14:paraId="13E360A9" w14:textId="565616B3" w:rsidR="00325A97" w:rsidRPr="00F22BED" w:rsidDel="00723EB8" w:rsidRDefault="004A4257" w:rsidP="00104440">
            <w:pPr>
              <w:rPr>
                <w:del w:id="439" w:author="Zhu, Jim" w:date="2022-04-19T15:46:00Z"/>
              </w:rPr>
            </w:pPr>
            <w:del w:id="440" w:author="Zhu, Jim" w:date="2022-04-19T15:46:00Z">
              <w:r w:rsidDel="00723EB8">
                <w:delText xml:space="preserve">  </w:delText>
              </w:r>
              <w:r w:rsidR="00325A97" w:rsidRPr="00F22BED" w:rsidDel="00723EB8">
                <w:delText>(</w:delText>
              </w:r>
              <w:r w:rsidR="00CF248A" w:rsidRPr="00F22BED" w:rsidDel="00723EB8">
                <w:delText>5</w:delText>
              </w:r>
              <w:r w:rsidR="00325A97" w:rsidRPr="00F22BED" w:rsidDel="00723EB8">
                <w:delText>.</w:delText>
              </w:r>
              <w:r w:rsidDel="00723EB8">
                <w:delText>2</w:delText>
              </w:r>
              <w:r w:rsidR="00325A97" w:rsidRPr="00F22BED" w:rsidDel="00723EB8">
                <w:delText>.</w:delText>
              </w:r>
              <w:r w:rsidDel="00723EB8">
                <w:delText>9</w:delText>
              </w:r>
              <w:r w:rsidR="00325A97" w:rsidRPr="00F22BED" w:rsidDel="00723EB8">
                <w:delText>)</w:delText>
              </w:r>
            </w:del>
          </w:p>
        </w:tc>
      </w:tr>
    </w:tbl>
    <w:p w14:paraId="3B456849" w14:textId="7E24567A" w:rsidR="00325A97" w:rsidRPr="00F22BED" w:rsidDel="00723EB8" w:rsidRDefault="00325A97" w:rsidP="00104440">
      <w:pPr>
        <w:rPr>
          <w:del w:id="441" w:author="Zhu, Jim" w:date="2022-04-19T15:46:00Z"/>
          <w:rFonts w:eastAsiaTheme="minorEastAsia"/>
        </w:rPr>
      </w:pPr>
      <w:del w:id="442" w:author="Zhu, Jim" w:date="2022-04-19T15:46:00Z">
        <w:r w:rsidRPr="00F22BED" w:rsidDel="00723EB8">
          <w:rPr>
            <w:rFonts w:eastAsiaTheme="minorEastAsia"/>
          </w:rPr>
          <w:delText>Therefore,</w:delText>
        </w:r>
      </w:del>
    </w:p>
    <w:tbl>
      <w:tblPr>
        <w:tblStyle w:val="TableGrid"/>
        <w:tblW w:w="0" w:type="auto"/>
        <w:tblInd w:w="102" w:type="dxa"/>
        <w:tblLook w:val="04A0" w:firstRow="1" w:lastRow="0" w:firstColumn="1" w:lastColumn="0" w:noHBand="0" w:noVBand="1"/>
      </w:tblPr>
      <w:tblGrid>
        <w:gridCol w:w="7998"/>
        <w:gridCol w:w="1255"/>
      </w:tblGrid>
      <w:tr w:rsidR="00325A97" w:rsidRPr="00F22BED" w:rsidDel="00723EB8" w14:paraId="51A34C0F" w14:textId="46442608" w:rsidTr="00860697">
        <w:trPr>
          <w:del w:id="443" w:author="Zhu, Jim" w:date="2022-04-19T15:46:00Z"/>
        </w:trPr>
        <w:tc>
          <w:tcPr>
            <w:tcW w:w="7998" w:type="dxa"/>
          </w:tcPr>
          <w:p w14:paraId="70BE7BE1" w14:textId="2CF74AC5" w:rsidR="00325A97" w:rsidRPr="00F22BED" w:rsidDel="00723EB8" w:rsidRDefault="00F51420" w:rsidP="009879A7">
            <w:pPr>
              <w:jc w:val="center"/>
              <w:rPr>
                <w:del w:id="444" w:author="Zhu, Jim" w:date="2022-04-19T15:46:00Z"/>
                <w:rFonts w:eastAsiaTheme="minorEastAsia"/>
              </w:rPr>
            </w:pPr>
            <m:oMathPara>
              <m:oMath>
                <m:sSub>
                  <m:sSubPr>
                    <m:ctrlPr>
                      <w:del w:id="445" w:author="Zhu, Jim" w:date="2022-04-19T15:46:00Z">
                        <w:rPr>
                          <w:rFonts w:ascii="Cambria Math" w:eastAsiaTheme="minorEastAsia" w:hAnsi="Cambria Math"/>
                        </w:rPr>
                      </w:del>
                    </m:ctrlPr>
                  </m:sSubPr>
                  <m:e>
                    <m:r>
                      <w:del w:id="446" w:author="Zhu, Jim" w:date="2022-04-19T15:46:00Z">
                        <w:rPr>
                          <w:rFonts w:ascii="Cambria Math" w:eastAsiaTheme="minorEastAsia" w:hAnsi="Cambria Math"/>
                        </w:rPr>
                        <m:t>F</m:t>
                      </w:del>
                    </m:r>
                  </m:e>
                  <m:sub>
                    <m:r>
                      <w:del w:id="447" w:author="Zhu, Jim" w:date="2022-04-19T15:46:00Z">
                        <w:rPr>
                          <w:rFonts w:ascii="Cambria Math" w:eastAsiaTheme="minorEastAsia" w:hAnsi="Cambria Math"/>
                        </w:rPr>
                        <m:t>mctlr</m:t>
                      </w:del>
                    </m:r>
                  </m:sub>
                </m:sSub>
                <m:r>
                  <w:del w:id="448" w:author="Zhu, Jim" w:date="2022-04-19T15:46:00Z">
                    <m:rPr>
                      <m:sty m:val="p"/>
                    </m:rPr>
                    <w:rPr>
                      <w:rFonts w:ascii="Cambria Math" w:eastAsiaTheme="minorEastAsia" w:hAnsi="Cambria Math"/>
                    </w:rPr>
                    <m:t>=-</m:t>
                  </w:del>
                </m:r>
                <m:f>
                  <m:fPr>
                    <m:ctrlPr>
                      <w:del w:id="449" w:author="Zhu, Jim" w:date="2022-04-19T15:46:00Z">
                        <w:rPr>
                          <w:rFonts w:ascii="Cambria Math" w:eastAsiaTheme="minorEastAsia" w:hAnsi="Cambria Math"/>
                        </w:rPr>
                      </w:del>
                    </m:ctrlPr>
                  </m:fPr>
                  <m:num>
                    <m:r>
                      <w:del w:id="450" w:author="Zhu, Jim" w:date="2022-04-19T15:46:00Z">
                        <w:rPr>
                          <w:rFonts w:ascii="Cambria Math" w:eastAsiaTheme="minorEastAsia" w:hAnsi="Cambria Math"/>
                        </w:rPr>
                        <m:t>M</m:t>
                      </w:del>
                    </m:r>
                    <m:func>
                      <m:funcPr>
                        <m:ctrlPr>
                          <w:del w:id="451" w:author="Zhu, Jim" w:date="2022-04-19T15:46:00Z">
                            <w:rPr>
                              <w:rFonts w:ascii="Cambria Math" w:eastAsiaTheme="minorEastAsia" w:hAnsi="Cambria Math"/>
                            </w:rPr>
                          </w:del>
                        </m:ctrlPr>
                      </m:funcPr>
                      <m:fName>
                        <m:r>
                          <w:del w:id="452" w:author="Zhu, Jim" w:date="2022-04-19T15:46:00Z">
                            <m:rPr>
                              <m:sty m:val="p"/>
                            </m:rPr>
                            <w:rPr>
                              <w:rFonts w:ascii="Cambria Math" w:eastAsiaTheme="minorEastAsia" w:hAnsi="Cambria Math"/>
                            </w:rPr>
                            <m:t>sin</m:t>
                          </w:del>
                        </m:r>
                      </m:fName>
                      <m:e>
                        <m:d>
                          <m:dPr>
                            <m:ctrlPr>
                              <w:del w:id="453" w:author="Zhu, Jim" w:date="2022-04-19T15:46:00Z">
                                <w:rPr>
                                  <w:rFonts w:ascii="Cambria Math" w:eastAsiaTheme="minorEastAsia" w:hAnsi="Cambria Math"/>
                                </w:rPr>
                              </w:del>
                            </m:ctrlPr>
                          </m:dPr>
                          <m:e>
                            <m:r>
                              <w:del w:id="454" w:author="Zhu, Jim" w:date="2022-04-19T15:46:00Z">
                                <w:rPr>
                                  <w:rFonts w:ascii="Cambria Math" w:eastAsiaTheme="minorEastAsia" w:hAnsi="Cambria Math"/>
                                </w:rPr>
                                <m:t>ωt</m:t>
                              </w:del>
                            </m:r>
                            <m:r>
                              <w:del w:id="455" w:author="Zhu, Jim" w:date="2022-04-19T15:46:00Z">
                                <m:rPr>
                                  <m:sty m:val="p"/>
                                </m:rPr>
                                <w:rPr>
                                  <w:rFonts w:ascii="Cambria Math" w:eastAsiaTheme="minorEastAsia" w:hAnsi="Cambria Math"/>
                                </w:rPr>
                                <m:t>+</m:t>
                              </w:del>
                            </m:r>
                            <m:f>
                              <m:fPr>
                                <m:ctrlPr>
                                  <w:del w:id="456" w:author="Zhu, Jim" w:date="2022-04-19T15:46:00Z">
                                    <w:rPr>
                                      <w:rFonts w:ascii="Cambria Math" w:eastAsiaTheme="minorEastAsia" w:hAnsi="Cambria Math"/>
                                    </w:rPr>
                                  </w:del>
                                </m:ctrlPr>
                              </m:fPr>
                              <m:num>
                                <m:r>
                                  <w:del w:id="457" w:author="Zhu, Jim" w:date="2022-04-19T15:46:00Z">
                                    <m:rPr>
                                      <m:sty m:val="p"/>
                                    </m:rPr>
                                    <w:rPr>
                                      <w:rFonts w:ascii="Cambria Math" w:eastAsiaTheme="minorEastAsia" w:hAnsi="Cambria Math"/>
                                    </w:rPr>
                                    <m:t>3</m:t>
                                  </w:del>
                                </m:r>
                                <m:r>
                                  <w:del w:id="458" w:author="Zhu, Jim" w:date="2022-04-19T15:46:00Z">
                                    <w:rPr>
                                      <w:rFonts w:ascii="Cambria Math" w:eastAsiaTheme="minorEastAsia" w:hAnsi="Cambria Math"/>
                                    </w:rPr>
                                    <m:t>π</m:t>
                                  </w:del>
                                </m:r>
                              </m:num>
                              <m:den>
                                <m:r>
                                  <w:del w:id="459" w:author="Zhu, Jim" w:date="2022-04-19T15:46:00Z">
                                    <m:rPr>
                                      <m:sty m:val="p"/>
                                    </m:rPr>
                                    <w:rPr>
                                      <w:rFonts w:ascii="Cambria Math" w:eastAsiaTheme="minorEastAsia" w:hAnsi="Cambria Math"/>
                                    </w:rPr>
                                    <m:t>2</m:t>
                                  </w:del>
                                </m:r>
                              </m:den>
                            </m:f>
                          </m:e>
                        </m:d>
                      </m:e>
                    </m:func>
                    <m:r>
                      <w:del w:id="460" w:author="Zhu, Jim" w:date="2022-04-19T15:46:00Z">
                        <w:rPr>
                          <w:rFonts w:ascii="Cambria Math" w:eastAsiaTheme="minorEastAsia" w:hAnsi="Cambria Math"/>
                        </w:rPr>
                        <m:t>s</m:t>
                      </w:del>
                    </m:r>
                  </m:num>
                  <m:den>
                    <m:r>
                      <w:del w:id="461" w:author="Zhu, Jim" w:date="2022-04-19T15:46:00Z">
                        <m:rPr>
                          <m:sty m:val="p"/>
                        </m:rPr>
                        <w:rPr>
                          <w:rFonts w:ascii="Cambria Math" w:eastAsiaTheme="minorEastAsia" w:hAnsi="Cambria Math"/>
                        </w:rPr>
                        <m:t>2</m:t>
                      </w:del>
                    </m:r>
                  </m:den>
                </m:f>
                <m:r>
                  <w:del w:id="462" w:author="Zhu, Jim" w:date="2022-04-19T15:46:00Z">
                    <m:rPr>
                      <m:sty m:val="p"/>
                    </m:rPr>
                    <w:rPr>
                      <w:rFonts w:ascii="Cambria Math" w:eastAsiaTheme="minorEastAsia" w:hAnsi="Cambria Math"/>
                    </w:rPr>
                    <m:t>-</m:t>
                  </w:del>
                </m:r>
                <m:d>
                  <m:dPr>
                    <m:ctrlPr>
                      <w:del w:id="463" w:author="Zhu, Jim" w:date="2022-04-19T15:46:00Z">
                        <w:rPr>
                          <w:rFonts w:ascii="Cambria Math" w:eastAsiaTheme="minorEastAsia" w:hAnsi="Cambria Math"/>
                        </w:rPr>
                      </w:del>
                    </m:ctrlPr>
                  </m:dPr>
                  <m:e>
                    <m:r>
                      <w:del w:id="464" w:author="Zhu, Jim" w:date="2022-04-19T15:46:00Z">
                        <w:rPr>
                          <w:rFonts w:ascii="Cambria Math" w:eastAsiaTheme="minorEastAsia" w:hAnsi="Cambria Math"/>
                        </w:rPr>
                        <m:t>p</m:t>
                      </w:del>
                    </m:r>
                    <m:r>
                      <w:del w:id="465" w:author="Zhu, Jim" w:date="2022-04-19T15:46:00Z">
                        <m:rPr>
                          <m:sty m:val="p"/>
                        </m:rPr>
                        <w:rPr>
                          <w:rFonts w:ascii="Cambria Math" w:eastAsiaTheme="minorEastAsia" w:hAnsi="Cambria Math"/>
                        </w:rPr>
                        <m:t>-</m:t>
                      </w:del>
                    </m:r>
                    <m:sSub>
                      <m:sSubPr>
                        <m:ctrlPr>
                          <w:del w:id="466" w:author="Zhu, Jim" w:date="2022-04-19T15:46:00Z">
                            <w:rPr>
                              <w:rFonts w:ascii="Cambria Math" w:eastAsiaTheme="minorEastAsia" w:hAnsi="Cambria Math"/>
                            </w:rPr>
                          </w:del>
                        </m:ctrlPr>
                      </m:sSubPr>
                      <m:e>
                        <m:r>
                          <w:del w:id="467" w:author="Zhu, Jim" w:date="2022-04-19T15:46:00Z">
                            <w:rPr>
                              <w:rFonts w:ascii="Cambria Math" w:eastAsiaTheme="minorEastAsia" w:hAnsi="Cambria Math"/>
                            </w:rPr>
                            <m:t>p</m:t>
                          </w:del>
                        </m:r>
                      </m:e>
                      <m:sub>
                        <m:r>
                          <w:del w:id="468" w:author="Zhu, Jim" w:date="2022-04-19T15:46:00Z">
                            <w:rPr>
                              <w:rFonts w:ascii="Cambria Math" w:eastAsiaTheme="minorEastAsia" w:hAnsi="Cambria Math"/>
                            </w:rPr>
                            <m:t>atm</m:t>
                          </w:del>
                        </m:r>
                      </m:sub>
                    </m:sSub>
                  </m:e>
                </m:d>
                <m:r>
                  <w:del w:id="469" w:author="Zhu, Jim" w:date="2022-04-19T15:46:00Z">
                    <w:rPr>
                      <w:rFonts w:ascii="Cambria Math" w:eastAsiaTheme="minorEastAsia" w:hAnsi="Cambria Math"/>
                    </w:rPr>
                    <m:t>A</m:t>
                  </w:del>
                </m:r>
                <m:r>
                  <w:del w:id="470" w:author="Zhu, Jim" w:date="2022-04-19T15:46:00Z">
                    <m:rPr>
                      <m:sty m:val="p"/>
                    </m:rPr>
                    <w:rPr>
                      <w:rFonts w:ascii="Cambria Math" w:eastAsiaTheme="minorEastAsia" w:hAnsi="Cambria Math"/>
                    </w:rPr>
                    <m:t>+</m:t>
                  </w:del>
                </m:r>
                <m:sSub>
                  <m:sSubPr>
                    <m:ctrlPr>
                      <w:del w:id="471" w:author="Zhu, Jim" w:date="2022-04-19T15:46:00Z">
                        <w:rPr>
                          <w:rFonts w:ascii="Cambria Math" w:eastAsiaTheme="minorEastAsia" w:hAnsi="Cambria Math"/>
                        </w:rPr>
                      </w:del>
                    </m:ctrlPr>
                  </m:sSubPr>
                  <m:e>
                    <m:r>
                      <w:del w:id="472" w:author="Zhu, Jim" w:date="2022-04-19T15:46:00Z">
                        <w:rPr>
                          <w:rFonts w:ascii="Cambria Math" w:eastAsiaTheme="minorEastAsia" w:hAnsi="Cambria Math"/>
                        </w:rPr>
                        <m:t>k</m:t>
                      </w:del>
                    </m:r>
                  </m:e>
                  <m:sub>
                    <m:r>
                      <w:del w:id="473" w:author="Zhu, Jim" w:date="2022-04-19T15:46:00Z">
                        <w:rPr>
                          <w:rFonts w:ascii="Cambria Math" w:eastAsiaTheme="minorEastAsia" w:hAnsi="Cambria Math"/>
                        </w:rPr>
                        <m:t>sp</m:t>
                      </w:del>
                    </m:r>
                  </m:sub>
                </m:sSub>
                <m:r>
                  <w:del w:id="474" w:author="Zhu, Jim" w:date="2022-04-19T15:46:00Z">
                    <m:rPr>
                      <m:sty m:val="p"/>
                    </m:rPr>
                    <w:rPr>
                      <w:rFonts w:ascii="Cambria Math" w:eastAsiaTheme="minorEastAsia" w:hAnsi="Cambria Math"/>
                    </w:rPr>
                    <m:t>(</m:t>
                  </w:del>
                </m:r>
                <m:r>
                  <w:del w:id="475" w:author="Zhu, Jim" w:date="2022-04-19T15:46:00Z">
                    <w:rPr>
                      <w:rFonts w:ascii="Cambria Math" w:eastAsiaTheme="minorEastAsia" w:hAnsi="Cambria Math"/>
                    </w:rPr>
                    <m:t>x</m:t>
                  </w:del>
                </m:r>
                <m:r>
                  <w:del w:id="476" w:author="Zhu, Jim" w:date="2022-04-19T15:46:00Z">
                    <m:rPr>
                      <m:sty m:val="p"/>
                    </m:rPr>
                    <w:rPr>
                      <w:rFonts w:ascii="Cambria Math" w:eastAsiaTheme="minorEastAsia" w:hAnsi="Cambria Math"/>
                    </w:rPr>
                    <m:t>-</m:t>
                  </w:del>
                </m:r>
                <m:sSub>
                  <m:sSubPr>
                    <m:ctrlPr>
                      <w:del w:id="477" w:author="Zhu, Jim" w:date="2022-04-19T15:46:00Z">
                        <w:rPr>
                          <w:rFonts w:ascii="Cambria Math" w:eastAsiaTheme="minorEastAsia" w:hAnsi="Cambria Math"/>
                        </w:rPr>
                      </w:del>
                    </m:ctrlPr>
                  </m:sSubPr>
                  <m:e>
                    <m:r>
                      <w:del w:id="478" w:author="Zhu, Jim" w:date="2022-04-19T15:46:00Z">
                        <w:rPr>
                          <w:rFonts w:ascii="Cambria Math" w:eastAsiaTheme="minorEastAsia" w:hAnsi="Cambria Math"/>
                        </w:rPr>
                        <m:t>x</m:t>
                      </w:del>
                    </m:r>
                  </m:e>
                  <m:sub>
                    <m:r>
                      <w:del w:id="479" w:author="Zhu, Jim" w:date="2022-04-19T15:46:00Z">
                        <m:rPr>
                          <m:sty m:val="p"/>
                        </m:rPr>
                        <w:rPr>
                          <w:rFonts w:ascii="Cambria Math" w:eastAsiaTheme="minorEastAsia" w:hAnsi="Cambria Math"/>
                        </w:rPr>
                        <m:t>0</m:t>
                      </w:del>
                    </m:r>
                  </m:sub>
                </m:sSub>
                <m:r>
                  <w:del w:id="480" w:author="Zhu, Jim" w:date="2022-04-19T15:46:00Z">
                    <m:rPr>
                      <m:sty m:val="p"/>
                    </m:rPr>
                    <w:rPr>
                      <w:rFonts w:ascii="Cambria Math" w:eastAsiaTheme="minorEastAsia" w:hAnsi="Cambria Math"/>
                    </w:rPr>
                    <m:t>)</m:t>
                  </w:del>
                </m:r>
                <m:sSub>
                  <m:sSubPr>
                    <m:ctrlPr>
                      <w:del w:id="481" w:author="Zhu, Jim" w:date="2022-04-19T15:46:00Z">
                        <w:rPr>
                          <w:rFonts w:ascii="Cambria Math" w:hAnsi="Cambria Math"/>
                          <w:color w:val="595959" w:themeColor="text1" w:themeTint="A6"/>
                        </w:rPr>
                      </w:del>
                    </m:ctrlPr>
                  </m:sSubPr>
                  <m:e>
                    <m:r>
                      <w:del w:id="482" w:author="Zhu, Jim" w:date="2022-04-19T15:46:00Z">
                        <m:rPr>
                          <m:sty m:val="p"/>
                        </m:rPr>
                        <w:rPr>
                          <w:rFonts w:ascii="Cambria Math" w:hAnsi="Cambria Math"/>
                        </w:rPr>
                        <m:t>+</m:t>
                      </w:del>
                    </m:r>
                    <m:r>
                      <w:del w:id="483" w:author="Zhu, Jim" w:date="2022-04-19T15:46:00Z">
                        <w:rPr>
                          <w:rFonts w:ascii="Cambria Math" w:hAnsi="Cambria Math"/>
                        </w:rPr>
                        <m:t>F</m:t>
                      </w:del>
                    </m:r>
                  </m:e>
                  <m:sub>
                    <m:r>
                      <w:del w:id="484" w:author="Zhu, Jim" w:date="2022-04-19T15:46:00Z">
                        <w:rPr>
                          <w:rFonts w:ascii="Cambria Math" w:hAnsi="Cambria Math"/>
                        </w:rPr>
                        <m:t>mu</m:t>
                      </w:del>
                    </m:r>
                  </m:sub>
                </m:sSub>
                <m:r>
                  <w:del w:id="485" w:author="Zhu, Jim" w:date="2022-04-19T15:46:00Z">
                    <m:rPr>
                      <m:sty m:val="p"/>
                    </m:rPr>
                    <w:rPr>
                      <w:rFonts w:ascii="Cambria Math" w:hAnsi="Cambria Math"/>
                    </w:rPr>
                    <m:t>+</m:t>
                  </w:del>
                </m:r>
                <m:sSub>
                  <m:sSubPr>
                    <m:ctrlPr>
                      <w:del w:id="486" w:author="Zhu, Jim" w:date="2022-04-19T15:46:00Z">
                        <w:rPr>
                          <w:rFonts w:ascii="Cambria Math" w:hAnsi="Cambria Math"/>
                          <w:color w:val="595959" w:themeColor="text1" w:themeTint="A6"/>
                        </w:rPr>
                      </w:del>
                    </m:ctrlPr>
                  </m:sSubPr>
                  <m:e>
                    <m:r>
                      <w:del w:id="487" w:author="Zhu, Jim" w:date="2022-04-19T15:46:00Z">
                        <w:rPr>
                          <w:rFonts w:ascii="Cambria Math" w:hAnsi="Cambria Math"/>
                        </w:rPr>
                        <m:t>F</m:t>
                      </w:del>
                    </m:r>
                  </m:e>
                  <m:sub>
                    <m:r>
                      <w:del w:id="488" w:author="Zhu, Jim" w:date="2022-04-19T15:46:00Z">
                        <w:rPr>
                          <w:rFonts w:ascii="Cambria Math" w:hAnsi="Cambria Math"/>
                        </w:rPr>
                        <m:t>load</m:t>
                      </w:del>
                    </m:r>
                  </m:sub>
                </m:sSub>
              </m:oMath>
            </m:oMathPara>
          </w:p>
        </w:tc>
        <w:tc>
          <w:tcPr>
            <w:tcW w:w="1255" w:type="dxa"/>
          </w:tcPr>
          <w:p w14:paraId="56A34BE4" w14:textId="782F3654" w:rsidR="00325A97" w:rsidRPr="00F22BED" w:rsidDel="00723EB8" w:rsidRDefault="004A4257" w:rsidP="00104440">
            <w:pPr>
              <w:rPr>
                <w:del w:id="489" w:author="Zhu, Jim" w:date="2022-04-19T15:46:00Z"/>
              </w:rPr>
            </w:pPr>
            <w:del w:id="490" w:author="Zhu, Jim" w:date="2022-04-19T15:46:00Z">
              <w:r w:rsidDel="00723EB8">
                <w:delText xml:space="preserve">  </w:delText>
              </w:r>
              <w:r w:rsidR="00691E6A" w:rsidDel="00723EB8">
                <w:delText xml:space="preserve">    </w:delText>
              </w:r>
              <w:r w:rsidR="00325A97" w:rsidRPr="00F22BED" w:rsidDel="00723EB8">
                <w:delText>(</w:delText>
              </w:r>
              <w:r w:rsidR="00CF248A" w:rsidRPr="00F22BED" w:rsidDel="00723EB8">
                <w:delText>5</w:delText>
              </w:r>
              <w:r w:rsidR="00325A97" w:rsidRPr="00F22BED" w:rsidDel="00723EB8">
                <w:delText>.</w:delText>
              </w:r>
              <w:r w:rsidDel="00723EB8">
                <w:delText>2</w:delText>
              </w:r>
              <w:r w:rsidR="00325A97" w:rsidRPr="00F22BED" w:rsidDel="00723EB8">
                <w:delText>.</w:delText>
              </w:r>
              <w:r w:rsidDel="00723EB8">
                <w:delText>10</w:delText>
              </w:r>
              <w:r w:rsidR="00325A97" w:rsidRPr="00F22BED" w:rsidDel="00723EB8">
                <w:delText>)</w:delText>
              </w:r>
            </w:del>
          </w:p>
        </w:tc>
      </w:tr>
    </w:tbl>
    <w:p w14:paraId="00A9BA50" w14:textId="05E3D4A1" w:rsidR="00325A97" w:rsidRPr="00F22BED" w:rsidDel="00723EB8" w:rsidRDefault="00325A97" w:rsidP="00104440">
      <w:pPr>
        <w:rPr>
          <w:del w:id="491" w:author="Zhu, Jim" w:date="2022-04-19T15:46:00Z"/>
          <w:rFonts w:eastAsiaTheme="minorEastAsia"/>
        </w:rPr>
      </w:pPr>
      <w:del w:id="492" w:author="Zhu, Jim" w:date="2022-04-19T15:46:00Z">
        <w:r w:rsidRPr="00F22BED" w:rsidDel="00723EB8">
          <w:rPr>
            <w:rFonts w:eastAsiaTheme="minorEastAsia"/>
          </w:rPr>
          <w:delText>where</w:delText>
        </w:r>
      </w:del>
      <w:del w:id="493" w:author="Zhu, Jim" w:date="2022-04-19T15:34:00Z">
        <w:r w:rsidRPr="00F22BED" w:rsidDel="002D6E9A">
          <w:rPr>
            <w:rFonts w:eastAsiaTheme="minorEastAsia"/>
          </w:rPr>
          <w:delText>,</w:delText>
        </w:r>
      </w:del>
      <m:oMath>
        <m:r>
          <w:del w:id="494" w:author="Zhu, Jim" w:date="2022-04-19T15:46:00Z">
            <w:rPr>
              <w:rFonts w:ascii="Cambria Math" w:eastAsiaTheme="minorEastAsia" w:hAnsi="Cambria Math"/>
            </w:rPr>
            <m:t xml:space="preserve"> p</m:t>
          </w:del>
        </m:r>
      </m:oMath>
      <w:del w:id="495" w:author="Zhu, Jim" w:date="2022-04-19T15:46:00Z">
        <w:r w:rsidRPr="00F22BED" w:rsidDel="00723EB8">
          <w:rPr>
            <w:rFonts w:eastAsiaTheme="minorEastAsia"/>
          </w:rPr>
          <w:delText xml:space="preserve"> is instantaneous pressure </w:delText>
        </w:r>
      </w:del>
      <m:oMath>
        <m:sSub>
          <m:sSubPr>
            <m:ctrlPr>
              <w:del w:id="496" w:author="Zhu, Jim" w:date="2022-04-19T15:46:00Z">
                <w:rPr>
                  <w:rFonts w:ascii="Cambria Math" w:eastAsiaTheme="minorEastAsia" w:hAnsi="Cambria Math"/>
                  <w:i/>
                </w:rPr>
              </w:del>
            </m:ctrlPr>
          </m:sSubPr>
          <m:e>
            <m:r>
              <w:del w:id="497" w:author="Zhu, Jim" w:date="2022-04-19T15:46:00Z">
                <w:rPr>
                  <w:rFonts w:ascii="Cambria Math" w:eastAsiaTheme="minorEastAsia" w:hAnsi="Cambria Math"/>
                </w:rPr>
                <m:t>p</m:t>
              </w:del>
            </m:r>
          </m:e>
          <m:sub>
            <m:r>
              <w:del w:id="498" w:author="Zhu, Jim" w:date="2022-04-19T15:46:00Z">
                <w:rPr>
                  <w:rFonts w:ascii="Cambria Math" w:eastAsiaTheme="minorEastAsia" w:hAnsi="Cambria Math"/>
                </w:rPr>
                <m:t>0</m:t>
              </w:del>
            </m:r>
          </m:sub>
        </m:sSub>
      </m:oMath>
      <w:del w:id="499" w:author="Zhu, Jim" w:date="2022-04-19T15:46:00Z">
        <w:r w:rsidRPr="00F22BED" w:rsidDel="00723EB8">
          <w:rPr>
            <w:rFonts w:eastAsiaTheme="minorEastAsia"/>
          </w:rPr>
          <w:delText xml:space="preserve"> is atmospheric pressure and </w:delText>
        </w:r>
      </w:del>
      <m:oMath>
        <m:sSub>
          <m:sSubPr>
            <m:ctrlPr>
              <w:del w:id="500" w:author="Zhu, Jim" w:date="2022-04-19T15:46:00Z">
                <w:rPr>
                  <w:rFonts w:ascii="Cambria Math" w:eastAsiaTheme="minorEastAsia" w:hAnsi="Cambria Math"/>
                  <w:i/>
                </w:rPr>
              </w:del>
            </m:ctrlPr>
          </m:sSubPr>
          <m:e>
            <m:r>
              <w:del w:id="501" w:author="Zhu, Jim" w:date="2022-04-19T15:46:00Z">
                <w:rPr>
                  <w:rFonts w:ascii="Cambria Math" w:eastAsiaTheme="minorEastAsia" w:hAnsi="Cambria Math"/>
                </w:rPr>
                <m:t>k</m:t>
              </w:del>
            </m:r>
          </m:e>
          <m:sub>
            <m:r>
              <w:del w:id="502" w:author="Zhu, Jim" w:date="2022-04-19T15:46:00Z">
                <w:rPr>
                  <w:rFonts w:ascii="Cambria Math" w:eastAsiaTheme="minorEastAsia" w:hAnsi="Cambria Math"/>
                </w:rPr>
                <m:t>sp</m:t>
              </w:del>
            </m:r>
          </m:sub>
        </m:sSub>
      </m:oMath>
      <w:del w:id="503" w:author="Zhu, Jim" w:date="2022-04-19T15:46:00Z">
        <w:r w:rsidRPr="00F22BED" w:rsidDel="00723EB8">
          <w:rPr>
            <w:rFonts w:eastAsiaTheme="minorEastAsia"/>
          </w:rPr>
          <w:delText xml:space="preserve"> is stiffness of spring </w:delText>
        </w:r>
      </w:del>
    </w:p>
    <w:p w14:paraId="3040138F" w14:textId="2E161325" w:rsidR="00182C0C" w:rsidRPr="00AF62BE" w:rsidRDefault="00182C0C" w:rsidP="00104440">
      <w:pPr>
        <w:rPr>
          <w:rFonts w:eastAsiaTheme="minorEastAsia"/>
        </w:rPr>
      </w:pPr>
    </w:p>
    <w:p w14:paraId="13D27BD8" w14:textId="565A8913" w:rsidR="007C52FD" w:rsidRPr="00F22BED" w:rsidRDefault="00E565D6" w:rsidP="009879A7">
      <w:r w:rsidRPr="00F22BED">
        <w:rPr>
          <w:rFonts w:eastAsia="Calibri"/>
        </w:rPr>
        <w:t xml:space="preserve"> </w:t>
      </w:r>
      <w:r w:rsidRPr="00F22BED">
        <w:t xml:space="preserve">The values of parameter calculated as per procedure discussed above are tabulated below: </w:t>
      </w:r>
    </w:p>
    <w:p w14:paraId="12830075" w14:textId="31F43710" w:rsidR="00F56CD2" w:rsidRPr="00F22BED" w:rsidRDefault="00F56CD2" w:rsidP="00104440">
      <w:r w:rsidRPr="00F22BED">
        <w:tab/>
      </w:r>
      <w:r w:rsidRPr="00F22BED">
        <w:tab/>
      </w:r>
      <w:r w:rsidRPr="00F22BED">
        <w:tab/>
        <w:t xml:space="preserve">          Table 5.4. Physical characteristics of FPE     </w:t>
      </w:r>
    </w:p>
    <w:tbl>
      <w:tblPr>
        <w:tblStyle w:val="TableGrid0"/>
        <w:tblW w:w="0" w:type="auto"/>
        <w:tblInd w:w="1967" w:type="dxa"/>
        <w:tblBorders>
          <w:insideH w:val="none" w:sz="0" w:space="0" w:color="auto"/>
          <w:insideV w:val="none" w:sz="0" w:space="0" w:color="auto"/>
        </w:tblBorders>
        <w:tblLook w:val="04A0" w:firstRow="1" w:lastRow="0" w:firstColumn="1" w:lastColumn="0" w:noHBand="0" w:noVBand="1"/>
      </w:tblPr>
      <w:tblGrid>
        <w:gridCol w:w="3415"/>
        <w:gridCol w:w="2410"/>
      </w:tblGrid>
      <w:tr w:rsidR="000F6F11" w:rsidRPr="00F22BED" w14:paraId="2719FA08" w14:textId="77777777" w:rsidTr="00251A3C">
        <w:trPr>
          <w:trHeight w:val="415"/>
        </w:trPr>
        <w:tc>
          <w:tcPr>
            <w:tcW w:w="3415" w:type="dxa"/>
          </w:tcPr>
          <w:p w14:paraId="5B7348E6" w14:textId="77777777" w:rsidR="000F6F11" w:rsidRPr="000F3AD0" w:rsidRDefault="000F6F11" w:rsidP="00104440">
            <w:pPr>
              <w:rPr>
                <w:b/>
                <w:bCs/>
                <w:rPrChange w:id="504" w:author="Zhu, Jim" w:date="2022-04-19T16:11:00Z">
                  <w:rPr/>
                </w:rPrChange>
              </w:rPr>
            </w:pPr>
            <w:r w:rsidRPr="00F22BED">
              <w:t xml:space="preserve">        </w:t>
            </w:r>
            <w:r w:rsidRPr="000F3AD0">
              <w:rPr>
                <w:b/>
                <w:bCs/>
                <w:rPrChange w:id="505" w:author="Zhu, Jim" w:date="2022-04-19T16:11:00Z">
                  <w:rPr/>
                </w:rPrChange>
              </w:rPr>
              <w:t xml:space="preserve">Parameters </w:t>
            </w:r>
          </w:p>
        </w:tc>
        <w:tc>
          <w:tcPr>
            <w:tcW w:w="2410" w:type="dxa"/>
          </w:tcPr>
          <w:p w14:paraId="70C094D1" w14:textId="4D457C2C" w:rsidR="000F6F11" w:rsidRPr="000F3AD0" w:rsidRDefault="000F6F11" w:rsidP="00104440">
            <w:pPr>
              <w:rPr>
                <w:b/>
                <w:bCs/>
                <w:rPrChange w:id="506" w:author="Zhu, Jim" w:date="2022-04-19T16:11:00Z">
                  <w:rPr/>
                </w:rPrChange>
              </w:rPr>
            </w:pPr>
            <w:r w:rsidRPr="00F22BED">
              <w:t xml:space="preserve">          </w:t>
            </w:r>
            <w:r w:rsidR="00F85CB1" w:rsidRPr="000F3AD0">
              <w:rPr>
                <w:b/>
                <w:bCs/>
                <w:rPrChange w:id="507" w:author="Zhu, Jim" w:date="2022-04-19T16:11:00Z">
                  <w:rPr/>
                </w:rPrChange>
              </w:rPr>
              <w:t>V</w:t>
            </w:r>
            <w:r w:rsidRPr="000F3AD0">
              <w:rPr>
                <w:b/>
                <w:bCs/>
                <w:rPrChange w:id="508" w:author="Zhu, Jim" w:date="2022-04-19T16:11:00Z">
                  <w:rPr/>
                </w:rPrChange>
              </w:rPr>
              <w:t>alues</w:t>
            </w:r>
          </w:p>
        </w:tc>
      </w:tr>
      <w:tr w:rsidR="000F6F11" w:rsidRPr="00F22BED" w14:paraId="6F62F634" w14:textId="77777777" w:rsidTr="00251A3C">
        <w:trPr>
          <w:trHeight w:val="431"/>
        </w:trPr>
        <w:tc>
          <w:tcPr>
            <w:tcW w:w="3415" w:type="dxa"/>
          </w:tcPr>
          <w:p w14:paraId="2A99D229" w14:textId="77777777" w:rsidR="000F6F11" w:rsidRPr="00F22BED" w:rsidRDefault="000F6F11" w:rsidP="00104440">
            <w:pPr>
              <w:rPr>
                <w:szCs w:val="24"/>
              </w:rPr>
            </w:pPr>
            <w:r w:rsidRPr="00F22BED">
              <w:t xml:space="preserve">      Moving mass</w:t>
            </w:r>
            <w:r w:rsidRPr="00F22BED">
              <w:rPr>
                <w:szCs w:val="24"/>
              </w:rPr>
              <w:t xml:space="preserve"> </w:t>
            </w:r>
          </w:p>
        </w:tc>
        <w:tc>
          <w:tcPr>
            <w:tcW w:w="2410" w:type="dxa"/>
          </w:tcPr>
          <w:p w14:paraId="6A202CC8" w14:textId="7CB8831B" w:rsidR="000F6F11" w:rsidRPr="00F22BED" w:rsidRDefault="000F6F11" w:rsidP="00104440">
            <w:pPr>
              <w:rPr>
                <w:szCs w:val="24"/>
              </w:rPr>
            </w:pPr>
            <w:r w:rsidRPr="00F22BED">
              <w:t xml:space="preserve">          </w:t>
            </w:r>
            <w:r w:rsidR="00544A2B">
              <w:t>7</w:t>
            </w:r>
            <w:r w:rsidRPr="00F22BED">
              <w:t>.</w:t>
            </w:r>
            <w:r w:rsidR="00544A2B">
              <w:t>5</w:t>
            </w:r>
            <w:r w:rsidRPr="00F22BED">
              <w:t xml:space="preserve"> (kg)</w:t>
            </w:r>
          </w:p>
        </w:tc>
      </w:tr>
      <w:tr w:rsidR="000F6F11" w:rsidRPr="00F22BED" w14:paraId="2F19878C" w14:textId="77777777" w:rsidTr="00251A3C">
        <w:trPr>
          <w:trHeight w:val="415"/>
        </w:trPr>
        <w:tc>
          <w:tcPr>
            <w:tcW w:w="3415" w:type="dxa"/>
          </w:tcPr>
          <w:p w14:paraId="428C2B44" w14:textId="77777777" w:rsidR="000F6F11" w:rsidRPr="00F22BED" w:rsidRDefault="000F6F11" w:rsidP="00104440">
            <w:pPr>
              <w:rPr>
                <w:szCs w:val="24"/>
              </w:rPr>
            </w:pPr>
            <w:r w:rsidRPr="00F22BED">
              <w:t xml:space="preserve">      Spring Stiffness</w:t>
            </w:r>
          </w:p>
        </w:tc>
        <w:tc>
          <w:tcPr>
            <w:tcW w:w="2410" w:type="dxa"/>
          </w:tcPr>
          <w:p w14:paraId="1664ABA5" w14:textId="4D8AA974" w:rsidR="000F6F11" w:rsidRPr="00F22BED" w:rsidRDefault="000F6F11" w:rsidP="00104440">
            <w:pPr>
              <w:rPr>
                <w:szCs w:val="24"/>
              </w:rPr>
            </w:pPr>
            <w:r w:rsidRPr="00F22BED">
              <w:t xml:space="preserve">          1.</w:t>
            </w:r>
            <w:r w:rsidR="008847F2">
              <w:t>85</w:t>
            </w:r>
            <w:r w:rsidRPr="00F22BED">
              <w:t>*10</w:t>
            </w:r>
            <w:r w:rsidRPr="00F22BED">
              <w:rPr>
                <w:vertAlign w:val="superscript"/>
              </w:rPr>
              <w:t>5</w:t>
            </w:r>
            <w:r w:rsidRPr="00F22BED">
              <w:t xml:space="preserve"> (N/m)</w:t>
            </w:r>
          </w:p>
        </w:tc>
      </w:tr>
      <w:tr w:rsidR="000F6F11" w:rsidRPr="00F22BED" w14:paraId="21313483" w14:textId="77777777" w:rsidTr="00251A3C">
        <w:trPr>
          <w:trHeight w:val="431"/>
        </w:trPr>
        <w:tc>
          <w:tcPr>
            <w:tcW w:w="3415" w:type="dxa"/>
          </w:tcPr>
          <w:p w14:paraId="0171DEF4" w14:textId="77777777" w:rsidR="000F6F11" w:rsidRPr="00F22BED" w:rsidRDefault="000F6F11" w:rsidP="00104440">
            <w:pPr>
              <w:rPr>
                <w:szCs w:val="24"/>
              </w:rPr>
            </w:pPr>
            <w:r w:rsidRPr="00F22BED">
              <w:t xml:space="preserve">      Piston Area</w:t>
            </w:r>
          </w:p>
        </w:tc>
        <w:tc>
          <w:tcPr>
            <w:tcW w:w="2410" w:type="dxa"/>
          </w:tcPr>
          <w:p w14:paraId="0882E8FF" w14:textId="77777777" w:rsidR="000F6F11" w:rsidRPr="00F22BED" w:rsidRDefault="000F6F11" w:rsidP="00104440">
            <w:pPr>
              <w:rPr>
                <w:szCs w:val="24"/>
              </w:rPr>
            </w:pPr>
            <w:r w:rsidRPr="00F22BED">
              <w:t xml:space="preserve">          0.0082 (m</w:t>
            </w:r>
            <w:r w:rsidRPr="00F22BED">
              <w:rPr>
                <w:vertAlign w:val="superscript"/>
              </w:rPr>
              <w:t>2</w:t>
            </w:r>
            <w:r w:rsidRPr="00F22BED">
              <w:t>)</w:t>
            </w:r>
          </w:p>
        </w:tc>
      </w:tr>
      <w:tr w:rsidR="000F6F11" w:rsidRPr="00F22BED" w14:paraId="1DF362FD" w14:textId="77777777" w:rsidTr="00251A3C">
        <w:trPr>
          <w:trHeight w:val="415"/>
        </w:trPr>
        <w:tc>
          <w:tcPr>
            <w:tcW w:w="3415" w:type="dxa"/>
          </w:tcPr>
          <w:p w14:paraId="77B85B91" w14:textId="77777777" w:rsidR="000F6F11" w:rsidRPr="00F22BED" w:rsidRDefault="000F6F11" w:rsidP="00104440">
            <w:pPr>
              <w:rPr>
                <w:szCs w:val="24"/>
              </w:rPr>
            </w:pPr>
            <w:r w:rsidRPr="00F22BED">
              <w:t xml:space="preserve">      Specific heat ratio</w:t>
            </w:r>
          </w:p>
        </w:tc>
        <w:tc>
          <w:tcPr>
            <w:tcW w:w="2410" w:type="dxa"/>
          </w:tcPr>
          <w:p w14:paraId="769DC74A" w14:textId="77777777" w:rsidR="000F6F11" w:rsidRPr="00F22BED" w:rsidRDefault="000F6F11" w:rsidP="00104440">
            <w:r w:rsidRPr="00F22BED">
              <w:t xml:space="preserve">          1.32</w:t>
            </w:r>
          </w:p>
        </w:tc>
      </w:tr>
      <w:tr w:rsidR="000F6F11" w:rsidRPr="00F22BED" w14:paraId="068B825C" w14:textId="77777777" w:rsidTr="00251A3C">
        <w:trPr>
          <w:trHeight w:val="431"/>
        </w:trPr>
        <w:tc>
          <w:tcPr>
            <w:tcW w:w="3415" w:type="dxa"/>
          </w:tcPr>
          <w:p w14:paraId="1D293631" w14:textId="77777777" w:rsidR="000F6F11" w:rsidRPr="00F22BED" w:rsidRDefault="000F6F11" w:rsidP="00104440">
            <w:pPr>
              <w:rPr>
                <w:szCs w:val="24"/>
              </w:rPr>
            </w:pPr>
            <w:r w:rsidRPr="00F22BED">
              <w:t xml:space="preserve">      Top dead center </w:t>
            </w:r>
          </w:p>
        </w:tc>
        <w:tc>
          <w:tcPr>
            <w:tcW w:w="2410" w:type="dxa"/>
          </w:tcPr>
          <w:p w14:paraId="5110A4B5" w14:textId="5B93B0B7" w:rsidR="000F6F11" w:rsidRPr="00F22BED" w:rsidRDefault="000F6F11" w:rsidP="00104440">
            <w:r w:rsidRPr="00F22BED">
              <w:t xml:space="preserve">          </w:t>
            </w:r>
            <w:r w:rsidR="008847F2">
              <w:t>10</w:t>
            </w:r>
            <w:r w:rsidRPr="00F22BED">
              <w:t xml:space="preserve"> (mm)</w:t>
            </w:r>
          </w:p>
        </w:tc>
      </w:tr>
      <w:tr w:rsidR="000F6F11" w:rsidRPr="00F22BED" w14:paraId="6316C127" w14:textId="77777777" w:rsidTr="00251A3C">
        <w:trPr>
          <w:trHeight w:val="415"/>
        </w:trPr>
        <w:tc>
          <w:tcPr>
            <w:tcW w:w="3415" w:type="dxa"/>
          </w:tcPr>
          <w:p w14:paraId="3114A54A" w14:textId="77777777" w:rsidR="000F6F11" w:rsidRPr="00F22BED" w:rsidRDefault="000F6F11" w:rsidP="00104440">
            <w:pPr>
              <w:rPr>
                <w:szCs w:val="24"/>
              </w:rPr>
            </w:pPr>
            <w:r w:rsidRPr="00F22BED">
              <w:t xml:space="preserve">      Bottom dead center</w:t>
            </w:r>
          </w:p>
        </w:tc>
        <w:tc>
          <w:tcPr>
            <w:tcW w:w="2410" w:type="dxa"/>
          </w:tcPr>
          <w:p w14:paraId="0015E59F" w14:textId="4BEF33B2" w:rsidR="000F6F11" w:rsidRPr="00F22BED" w:rsidRDefault="000F6F11" w:rsidP="00104440">
            <w:r w:rsidRPr="00F22BED">
              <w:t xml:space="preserve">          1</w:t>
            </w:r>
            <w:r w:rsidR="008847F2">
              <w:t>30</w:t>
            </w:r>
            <w:r w:rsidRPr="00F22BED">
              <w:t xml:space="preserve"> (mm)</w:t>
            </w:r>
          </w:p>
        </w:tc>
      </w:tr>
      <w:tr w:rsidR="000F6F11" w:rsidRPr="00F22BED" w14:paraId="4659ED89" w14:textId="77777777" w:rsidTr="00251A3C">
        <w:trPr>
          <w:trHeight w:val="415"/>
        </w:trPr>
        <w:tc>
          <w:tcPr>
            <w:tcW w:w="3415" w:type="dxa"/>
          </w:tcPr>
          <w:p w14:paraId="7AFCDE71" w14:textId="77777777" w:rsidR="000F6F11" w:rsidRPr="00F22BED" w:rsidRDefault="000F6F11" w:rsidP="00104440">
            <w:pPr>
              <w:rPr>
                <w:szCs w:val="24"/>
              </w:rPr>
            </w:pPr>
            <w:r w:rsidRPr="00F22BED">
              <w:t xml:space="preserve">      Thrust Constant (</w:t>
            </w:r>
            <m:oMath>
              <m:sSub>
                <m:sSubPr>
                  <m:ctrlPr>
                    <w:rPr>
                      <w:rFonts w:ascii="Cambria Math" w:hAnsi="Cambria Math"/>
                      <w:i/>
                      <w:szCs w:val="24"/>
                    </w:rPr>
                  </m:ctrlPr>
                </m:sSubPr>
                <m:e>
                  <m:r>
                    <w:rPr>
                      <w:rFonts w:ascii="Cambria Math" w:hAnsi="Cambria Math"/>
                    </w:rPr>
                    <m:t>k</m:t>
                  </m:r>
                </m:e>
                <m:sub>
                  <m:r>
                    <w:rPr>
                      <w:rFonts w:ascii="Cambria Math" w:hAnsi="Cambria Math"/>
                    </w:rPr>
                    <m:t>m</m:t>
                  </m:r>
                </m:sub>
              </m:sSub>
            </m:oMath>
            <w:r w:rsidRPr="00F22BED">
              <w:t>)</w:t>
            </w:r>
          </w:p>
        </w:tc>
        <w:tc>
          <w:tcPr>
            <w:tcW w:w="2410" w:type="dxa"/>
          </w:tcPr>
          <w:p w14:paraId="51EE8465" w14:textId="329F1DFD" w:rsidR="000F6F11" w:rsidRPr="00F22BED" w:rsidRDefault="000F6F11" w:rsidP="00104440">
            <w:r w:rsidRPr="00F22BED">
              <w:t xml:space="preserve">           </w:t>
            </w:r>
            <w:r w:rsidR="00E33BF6">
              <w:t>47.2</w:t>
            </w:r>
            <w:r w:rsidRPr="00F22BED">
              <w:t xml:space="preserve"> (N/A)</w:t>
            </w:r>
          </w:p>
        </w:tc>
      </w:tr>
      <w:tr w:rsidR="000F6F11" w:rsidRPr="00F22BED" w14:paraId="1604A627" w14:textId="77777777" w:rsidTr="00251A3C">
        <w:trPr>
          <w:trHeight w:val="415"/>
        </w:trPr>
        <w:tc>
          <w:tcPr>
            <w:tcW w:w="3415" w:type="dxa"/>
          </w:tcPr>
          <w:p w14:paraId="02FA6841" w14:textId="77777777" w:rsidR="000F6F11" w:rsidRPr="00F22BED" w:rsidRDefault="000F6F11" w:rsidP="00104440">
            <w:pPr>
              <w:rPr>
                <w:szCs w:val="24"/>
              </w:rPr>
            </w:pPr>
            <w:r w:rsidRPr="00F22BED">
              <w:t xml:space="preserve">      Fuel mass</w:t>
            </w:r>
          </w:p>
        </w:tc>
        <w:tc>
          <w:tcPr>
            <w:tcW w:w="2410" w:type="dxa"/>
          </w:tcPr>
          <w:p w14:paraId="5B7E4407" w14:textId="77777777" w:rsidR="000F6F11" w:rsidRPr="00F22BED" w:rsidRDefault="000F6F11" w:rsidP="00104440">
            <w:r w:rsidRPr="00F22BED">
              <w:t xml:space="preserve">           30 (mg)</w:t>
            </w:r>
          </w:p>
        </w:tc>
      </w:tr>
      <w:tr w:rsidR="000F6F11" w:rsidRPr="00F22BED" w14:paraId="77E4FBC7" w14:textId="77777777" w:rsidTr="00251A3C">
        <w:trPr>
          <w:trHeight w:val="415"/>
        </w:trPr>
        <w:tc>
          <w:tcPr>
            <w:tcW w:w="3415" w:type="dxa"/>
          </w:tcPr>
          <w:p w14:paraId="4B66D5F9" w14:textId="77777777" w:rsidR="000F6F11" w:rsidRPr="00F22BED" w:rsidRDefault="000F6F11" w:rsidP="00104440">
            <w:pPr>
              <w:rPr>
                <w:szCs w:val="24"/>
              </w:rPr>
            </w:pPr>
            <w:r w:rsidRPr="00F22BED">
              <w:t xml:space="preserve">     Operating frequency</w:t>
            </w:r>
          </w:p>
        </w:tc>
        <w:tc>
          <w:tcPr>
            <w:tcW w:w="2410" w:type="dxa"/>
          </w:tcPr>
          <w:p w14:paraId="432B86F3" w14:textId="77777777" w:rsidR="000F6F11" w:rsidRPr="00F22BED" w:rsidRDefault="000F6F11" w:rsidP="00104440">
            <w:r w:rsidRPr="00F22BED">
              <w:t xml:space="preserve">           25 (Hz)</w:t>
            </w:r>
          </w:p>
        </w:tc>
      </w:tr>
      <w:tr w:rsidR="000F6F11" w:rsidRPr="00F22BED" w14:paraId="2AFEB037" w14:textId="77777777" w:rsidTr="00251A3C">
        <w:trPr>
          <w:trHeight w:val="415"/>
        </w:trPr>
        <w:tc>
          <w:tcPr>
            <w:tcW w:w="3415" w:type="dxa"/>
          </w:tcPr>
          <w:p w14:paraId="269C09E4" w14:textId="77777777" w:rsidR="000F6F11" w:rsidRPr="00F22BED" w:rsidRDefault="000F6F11" w:rsidP="00104440">
            <w:pPr>
              <w:rPr>
                <w:szCs w:val="24"/>
              </w:rPr>
            </w:pPr>
            <w:r w:rsidRPr="00F22BED">
              <w:t xml:space="preserve">     Viscus coefficient</w:t>
            </w:r>
          </w:p>
        </w:tc>
        <w:tc>
          <w:tcPr>
            <w:tcW w:w="2410" w:type="dxa"/>
          </w:tcPr>
          <w:p w14:paraId="4B342866" w14:textId="77777777" w:rsidR="000F6F11" w:rsidRPr="00F22BED" w:rsidRDefault="000F6F11" w:rsidP="00104440">
            <w:r w:rsidRPr="00F22BED">
              <w:t xml:space="preserve">          12 (N/ms</w:t>
            </w:r>
            <w:r w:rsidRPr="00F22BED">
              <w:rPr>
                <w:vertAlign w:val="superscript"/>
              </w:rPr>
              <w:t>-1</w:t>
            </w:r>
            <w:r w:rsidRPr="00F22BED">
              <w:t>)</w:t>
            </w:r>
          </w:p>
        </w:tc>
      </w:tr>
      <w:tr w:rsidR="000F6F11" w:rsidRPr="00F22BED" w14:paraId="2392B879" w14:textId="77777777" w:rsidTr="00251A3C">
        <w:trPr>
          <w:trHeight w:val="415"/>
        </w:trPr>
        <w:tc>
          <w:tcPr>
            <w:tcW w:w="3415" w:type="dxa"/>
          </w:tcPr>
          <w:p w14:paraId="07BAFBAF" w14:textId="77777777" w:rsidR="000F6F11" w:rsidRPr="00F22BED" w:rsidRDefault="000F6F11" w:rsidP="00104440">
            <w:pPr>
              <w:rPr>
                <w:szCs w:val="24"/>
              </w:rPr>
            </w:pPr>
            <w:r w:rsidRPr="00F22BED">
              <w:t xml:space="preserve">     Load resistance</w:t>
            </w:r>
          </w:p>
        </w:tc>
        <w:tc>
          <w:tcPr>
            <w:tcW w:w="2410" w:type="dxa"/>
          </w:tcPr>
          <w:p w14:paraId="2B5629EA" w14:textId="77777777" w:rsidR="000F6F11" w:rsidRPr="00F22BED" w:rsidRDefault="000F6F11" w:rsidP="00104440">
            <w:pPr>
              <w:rPr>
                <w:szCs w:val="24"/>
              </w:rPr>
            </w:pPr>
            <w:r w:rsidRPr="00F22BED">
              <w:t xml:space="preserve">           6 (Ω)</w:t>
            </w:r>
          </w:p>
        </w:tc>
      </w:tr>
      <w:tr w:rsidR="000F6F11" w:rsidRPr="00F22BED" w14:paraId="31461394" w14:textId="77777777" w:rsidTr="00251A3C">
        <w:trPr>
          <w:trHeight w:val="415"/>
        </w:trPr>
        <w:tc>
          <w:tcPr>
            <w:tcW w:w="3415" w:type="dxa"/>
          </w:tcPr>
          <w:p w14:paraId="4EBBB1DA" w14:textId="77777777" w:rsidR="000F6F11" w:rsidRPr="00F22BED" w:rsidRDefault="000F6F11" w:rsidP="00104440">
            <w:r w:rsidRPr="00F22BED">
              <w:t xml:space="preserve">     Nominal output Power</w:t>
            </w:r>
          </w:p>
        </w:tc>
        <w:tc>
          <w:tcPr>
            <w:tcW w:w="2410" w:type="dxa"/>
          </w:tcPr>
          <w:p w14:paraId="11A2E55E" w14:textId="77777777" w:rsidR="000F6F11" w:rsidRPr="00F22BED" w:rsidRDefault="000F6F11" w:rsidP="00104440">
            <w:r w:rsidRPr="00F22BED">
              <w:t xml:space="preserve">           15 (kw)</w:t>
            </w:r>
          </w:p>
        </w:tc>
      </w:tr>
      <w:tr w:rsidR="000F6F11" w:rsidRPr="00F22BED" w14:paraId="547C743F" w14:textId="77777777" w:rsidTr="00251A3C">
        <w:trPr>
          <w:trHeight w:val="415"/>
        </w:trPr>
        <w:tc>
          <w:tcPr>
            <w:tcW w:w="3415" w:type="dxa"/>
          </w:tcPr>
          <w:p w14:paraId="6869D2BB" w14:textId="77777777" w:rsidR="000F6F11" w:rsidRPr="00F22BED" w:rsidRDefault="000F6F11" w:rsidP="00104440">
            <w:r w:rsidRPr="00F22BED">
              <w:t xml:space="preserve">     Nominal output Voltage(rms)</w:t>
            </w:r>
          </w:p>
        </w:tc>
        <w:tc>
          <w:tcPr>
            <w:tcW w:w="2410" w:type="dxa"/>
          </w:tcPr>
          <w:p w14:paraId="3EC63217" w14:textId="77777777" w:rsidR="000F6F11" w:rsidRPr="00F22BED" w:rsidRDefault="000F6F11" w:rsidP="00104440">
            <w:r w:rsidRPr="00F22BED">
              <w:t xml:space="preserve">           300 (V)</w:t>
            </w:r>
          </w:p>
        </w:tc>
      </w:tr>
      <w:tr w:rsidR="000F6F11" w:rsidRPr="00F22BED" w14:paraId="2668754F" w14:textId="77777777" w:rsidTr="00251A3C">
        <w:trPr>
          <w:trHeight w:val="415"/>
        </w:trPr>
        <w:tc>
          <w:tcPr>
            <w:tcW w:w="3415" w:type="dxa"/>
          </w:tcPr>
          <w:p w14:paraId="45847133" w14:textId="77777777" w:rsidR="000F6F11" w:rsidRPr="00F22BED" w:rsidRDefault="000F6F11" w:rsidP="00104440">
            <w:r w:rsidRPr="00F22BED">
              <w:t xml:space="preserve">     Nominal output current(rms)</w:t>
            </w:r>
          </w:p>
        </w:tc>
        <w:tc>
          <w:tcPr>
            <w:tcW w:w="2410" w:type="dxa"/>
          </w:tcPr>
          <w:p w14:paraId="04F782FA" w14:textId="77777777" w:rsidR="000F6F11" w:rsidRPr="00F22BED" w:rsidRDefault="000F6F11" w:rsidP="00104440">
            <w:r w:rsidRPr="00F22BED">
              <w:t xml:space="preserve">           50 (Amps)</w:t>
            </w:r>
          </w:p>
        </w:tc>
      </w:tr>
    </w:tbl>
    <w:p w14:paraId="07B8BED7" w14:textId="1D5378FC" w:rsidR="00E565D6" w:rsidRPr="00F22BED" w:rsidRDefault="00E565D6" w:rsidP="00104440">
      <w:r w:rsidRPr="00F22BED">
        <w:t xml:space="preserve">                      </w:t>
      </w:r>
    </w:p>
    <w:p w14:paraId="6A88061F" w14:textId="7A3AD78B" w:rsidR="00E565D6" w:rsidRPr="00F22BED" w:rsidRDefault="00B30AFC" w:rsidP="00104440">
      <w:pPr>
        <w:pStyle w:val="Heading2"/>
      </w:pPr>
      <w:bookmarkStart w:id="509" w:name="_Toc96979833"/>
      <w:bookmarkStart w:id="510" w:name="_Toc96984329"/>
      <w:bookmarkStart w:id="511" w:name="_Toc98113771"/>
      <w:r w:rsidRPr="00F22BED">
        <w:t>5.</w:t>
      </w:r>
      <w:r w:rsidR="0016224C" w:rsidRPr="00F22BED">
        <w:t>3</w:t>
      </w:r>
      <w:r w:rsidRPr="00F22BED">
        <w:t xml:space="preserve"> MATLAB® AND SIMULINK® CODE:</w:t>
      </w:r>
      <w:bookmarkEnd w:id="509"/>
      <w:bookmarkEnd w:id="510"/>
      <w:bookmarkEnd w:id="511"/>
      <w:r w:rsidRPr="00F22BED">
        <w:t xml:space="preserve"> </w:t>
      </w:r>
    </w:p>
    <w:p w14:paraId="04ADE82B" w14:textId="1DB8276A" w:rsidR="00CD6029" w:rsidRPr="00F22BED" w:rsidRDefault="00EF5E60" w:rsidP="007C52FD">
      <w:r w:rsidRPr="00F22BED">
        <w:t>A Simulink model was created to simulate</w:t>
      </w:r>
      <w:ins w:id="512" w:author="Zhu, Jim" w:date="2022-04-19T16:12:00Z">
        <w:r w:rsidR="000F3AD0">
          <w:t xml:space="preserve"> the</w:t>
        </w:r>
      </w:ins>
      <w:r w:rsidRPr="00F22BED">
        <w:t xml:space="preserve"> FP</w:t>
      </w:r>
      <w:del w:id="513" w:author="Zhu, Jim" w:date="2022-04-19T16:12:00Z">
        <w:r w:rsidRPr="00F22BED" w:rsidDel="008F6BB1">
          <w:delText>E</w:delText>
        </w:r>
      </w:del>
      <w:ins w:id="514" w:author="Zhu, Jim" w:date="2022-04-19T16:12:00Z">
        <w:r w:rsidR="008F6BB1">
          <w:t>LG system with the propos</w:t>
        </w:r>
      </w:ins>
      <w:ins w:id="515" w:author="Zhu, Jim" w:date="2022-04-19T16:13:00Z">
        <w:r w:rsidR="008F6BB1">
          <w:t xml:space="preserve">ed controller </w:t>
        </w:r>
      </w:ins>
      <w:ins w:id="516" w:author="Zhu, Jim" w:date="2022-04-19T16:12:00Z">
        <w:r w:rsidR="008F6BB1">
          <w:t>as designed</w:t>
        </w:r>
      </w:ins>
      <w:r w:rsidRPr="00F22BED">
        <w:t>. The S</w:t>
      </w:r>
      <w:r w:rsidR="00C37D7D" w:rsidRPr="00F22BED">
        <w:t>IMULINK</w:t>
      </w:r>
      <w:r w:rsidRPr="00F22BED">
        <w:t xml:space="preserve"> model is based on physical force model discussed in section 2, which is nonlinear. The model was used to verify control law discussed in section 4.</w:t>
      </w:r>
      <w:r w:rsidR="00C37D7D" w:rsidRPr="00F22BED">
        <w:t xml:space="preserve"> The MATLAB script code was used to create data structure of values used for </w:t>
      </w:r>
      <w:del w:id="517" w:author="Zhu, Jim" w:date="2022-04-19T16:13:00Z">
        <w:r w:rsidR="00C37D7D" w:rsidRPr="00F22BED" w:rsidDel="008F6BB1">
          <w:delText>simulation,</w:delText>
        </w:r>
        <w:r w:rsidR="00C40ADC" w:rsidDel="008F6BB1">
          <w:delText xml:space="preserve"> </w:delText>
        </w:r>
      </w:del>
      <w:r w:rsidR="00C40ADC">
        <w:t>initializing</w:t>
      </w:r>
      <w:ins w:id="518" w:author="Zhu, Jim" w:date="2022-04-19T16:14:00Z">
        <w:r w:rsidR="008F6BB1">
          <w:t xml:space="preserve"> and running the</w:t>
        </w:r>
      </w:ins>
      <w:r w:rsidR="00C37D7D" w:rsidRPr="00F22BED">
        <w:t xml:space="preserve"> </w:t>
      </w:r>
      <w:proofErr w:type="gramStart"/>
      <w:r w:rsidR="00C37D7D" w:rsidRPr="00F22BED">
        <w:t>simulation</w:t>
      </w:r>
      <w:ins w:id="519" w:author="Zhu, Jim" w:date="2022-04-19T16:14:00Z">
        <w:r w:rsidR="008F6BB1">
          <w:t>,</w:t>
        </w:r>
      </w:ins>
      <w:r w:rsidR="00C37D7D" w:rsidRPr="00F22BED">
        <w:t xml:space="preserve"> and</w:t>
      </w:r>
      <w:proofErr w:type="gramEnd"/>
      <w:r w:rsidR="00C40ADC">
        <w:t xml:space="preserve"> displaying</w:t>
      </w:r>
      <w:r w:rsidR="00C37D7D" w:rsidRPr="00F22BED">
        <w:t xml:space="preserve"> results. The SIMULINK model and MATLAB script are included in Appendix 1 and 2, respectively.</w:t>
      </w:r>
    </w:p>
    <w:p w14:paraId="4EC30FA2" w14:textId="2DAE0D1D" w:rsidR="00CD6029" w:rsidRPr="00F22BED" w:rsidRDefault="00CD6029" w:rsidP="00104440">
      <w:r w:rsidRPr="00F22BED">
        <w:lastRenderedPageBreak/>
        <w:t>A brief description of</w:t>
      </w:r>
      <w:ins w:id="520" w:author="Zhu, Jim" w:date="2022-04-19T16:14:00Z">
        <w:r w:rsidR="008F6BB1">
          <w:t xml:space="preserve"> the</w:t>
        </w:r>
      </w:ins>
      <w:r w:rsidRPr="00F22BED">
        <w:t xml:space="preserve"> Simulink model is included in this section. Figure 5.</w:t>
      </w:r>
      <w:r w:rsidR="005568C7" w:rsidRPr="00F22BED">
        <w:t>3</w:t>
      </w:r>
      <w:r w:rsidRPr="00F22BED">
        <w:t xml:space="preserve"> shows the Simulink model used for simulation</w:t>
      </w:r>
      <w:r w:rsidR="00052597" w:rsidRPr="00F22BED">
        <w:t>.</w:t>
      </w:r>
    </w:p>
    <w:p w14:paraId="2FE151BA" w14:textId="488E82A6" w:rsidR="00CD6029" w:rsidRPr="00F22BED" w:rsidRDefault="00D74FBE" w:rsidP="007C52FD">
      <w:r w:rsidRPr="00F22BED">
        <w:t xml:space="preserve">               </w:t>
      </w:r>
      <w:bookmarkStart w:id="521" w:name="_Toc96979834"/>
      <w:r w:rsidR="00B4216C" w:rsidRPr="00F22BED">
        <w:rPr>
          <w:noProof/>
        </w:rPr>
        <w:drawing>
          <wp:inline distT="0" distB="0" distL="0" distR="0" wp14:anchorId="6AAABC8C" wp14:editId="33019C40">
            <wp:extent cx="4248150" cy="3073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48373" cy="3073561"/>
                    </a:xfrm>
                    <a:prstGeom prst="rect">
                      <a:avLst/>
                    </a:prstGeom>
                  </pic:spPr>
                </pic:pic>
              </a:graphicData>
            </a:graphic>
          </wp:inline>
        </w:drawing>
      </w:r>
      <w:bookmarkEnd w:id="521"/>
    </w:p>
    <w:p w14:paraId="77190D73" w14:textId="6870D0CD" w:rsidR="00CD6029" w:rsidRPr="00F22BED" w:rsidRDefault="00CD6029" w:rsidP="00104440">
      <w:r w:rsidRPr="00F22BED">
        <w:t xml:space="preserve"> </w:t>
      </w:r>
      <w:r w:rsidRPr="00F22BED">
        <w:tab/>
      </w:r>
      <w:r w:rsidRPr="00F22BED">
        <w:tab/>
      </w:r>
      <w:r w:rsidRPr="00F22BED">
        <w:tab/>
      </w:r>
      <w:r w:rsidRPr="00F22BED">
        <w:tab/>
        <w:t xml:space="preserve"> Figure</w:t>
      </w:r>
      <w:r w:rsidR="00094A1E" w:rsidRPr="00F22BED">
        <w:t xml:space="preserve"> </w:t>
      </w:r>
      <w:r w:rsidRPr="00F22BED">
        <w:t>5.</w:t>
      </w:r>
      <w:r w:rsidR="007F3D64" w:rsidRPr="00F22BED">
        <w:t>3</w:t>
      </w:r>
      <w:r w:rsidRPr="00F22BED">
        <w:t>. Simulink Model of FPLG</w:t>
      </w:r>
    </w:p>
    <w:p w14:paraId="570DE381" w14:textId="77777777" w:rsidR="009C197F" w:rsidRPr="00F22BED" w:rsidRDefault="009C197F" w:rsidP="00104440">
      <w:pPr>
        <w:pStyle w:val="Heading3"/>
      </w:pPr>
    </w:p>
    <w:p w14:paraId="29CD8194" w14:textId="60CF275B" w:rsidR="00CD6029" w:rsidRPr="00F22BED" w:rsidRDefault="00475BDC" w:rsidP="007C52FD">
      <w:r w:rsidRPr="00F22BED">
        <w:t>As shown in figure 5.</w:t>
      </w:r>
      <w:r w:rsidR="00EB780B" w:rsidRPr="00F22BED">
        <w:t>3</w:t>
      </w:r>
      <w:r w:rsidRPr="00F22BED">
        <w:t xml:space="preserve"> the model contains </w:t>
      </w:r>
      <w:del w:id="522" w:author="Zhu, Jim" w:date="2022-04-19T16:15:00Z">
        <w:r w:rsidRPr="00F22BED" w:rsidDel="008F6BB1">
          <w:delText xml:space="preserve">different </w:delText>
        </w:r>
      </w:del>
      <w:ins w:id="523" w:author="Zhu, Jim" w:date="2022-04-19T16:15:00Z">
        <w:r w:rsidR="008F6BB1">
          <w:t>seven</w:t>
        </w:r>
        <w:r w:rsidR="008F6BB1" w:rsidRPr="00F22BED">
          <w:t xml:space="preserve"> </w:t>
        </w:r>
      </w:ins>
      <w:r w:rsidRPr="00F22BED">
        <w:t xml:space="preserve">subsystems for </w:t>
      </w:r>
      <w:ins w:id="524" w:author="Zhu, Jim" w:date="2022-04-19T16:15:00Z">
        <w:r w:rsidR="008F6BB1">
          <w:t xml:space="preserve">the </w:t>
        </w:r>
      </w:ins>
      <w:r w:rsidRPr="00F22BED">
        <w:t>combustion force model and controller. The total force acting upon the piston is calculated and divided by mass to compute acceleration. The acceleration is integrated to compute velocity which in turn is integrated to compute piston position.</w:t>
      </w:r>
      <w:r w:rsidR="009C197F" w:rsidRPr="00F22BED">
        <w:t xml:space="preserve"> The simulation</w:t>
      </w:r>
      <w:r w:rsidR="00A61D66" w:rsidRPr="00F22BED">
        <w:t>s</w:t>
      </w:r>
      <w:r w:rsidR="009C197F" w:rsidRPr="00F22BED">
        <w:t xml:space="preserve"> were performed using </w:t>
      </w:r>
      <w:commentRangeStart w:id="525"/>
      <w:r w:rsidR="009C197F" w:rsidRPr="00F22BED">
        <w:t xml:space="preserve">ODE 45 solver with tolerance of </w:t>
      </w:r>
      <m:oMath>
        <m:sSup>
          <m:sSupPr>
            <m:ctrlPr>
              <w:rPr>
                <w:rFonts w:ascii="Cambria Math" w:hAnsi="Cambria Math"/>
                <w:i/>
              </w:rPr>
            </m:ctrlPr>
          </m:sSupPr>
          <m:e>
            <m:r>
              <w:rPr>
                <w:rFonts w:ascii="Cambria Math" w:hAnsi="Cambria Math"/>
              </w:rPr>
              <m:t>10</m:t>
            </m:r>
          </m:e>
          <m:sup>
            <m:r>
              <w:rPr>
                <w:rFonts w:ascii="Cambria Math" w:hAnsi="Cambria Math"/>
              </w:rPr>
              <m:t>-3</m:t>
            </m:r>
          </m:sup>
        </m:sSup>
        <w:commentRangeEnd w:id="525"/>
        <m:r>
          <m:rPr>
            <m:sty m:val="p"/>
          </m:rPr>
          <w:rPr>
            <w:rStyle w:val="CommentReference"/>
          </w:rPr>
          <w:commentReference w:id="525"/>
        </m:r>
        <m:r>
          <w:rPr>
            <w:rFonts w:ascii="Cambria Math" w:hAnsi="Cambria Math"/>
          </w:rPr>
          <m:t xml:space="preserve">. </m:t>
        </m:r>
      </m:oMath>
      <w:r w:rsidRPr="00F22BED">
        <w:t xml:space="preserve">The following section includes simulation results performed to determine </w:t>
      </w:r>
      <w:del w:id="526" w:author="Zhu, Jim" w:date="2022-04-19T16:16:00Z">
        <w:r w:rsidR="002473D7" w:rsidRPr="00F22BED" w:rsidDel="008F6BB1">
          <w:delText>fidelity</w:delText>
        </w:r>
        <w:r w:rsidRPr="00F22BED" w:rsidDel="008F6BB1">
          <w:delText xml:space="preserve"> </w:delText>
        </w:r>
      </w:del>
      <w:ins w:id="527" w:author="Zhu, Jim" w:date="2022-04-19T16:16:00Z">
        <w:r w:rsidR="008F6BB1">
          <w:t>validity</w:t>
        </w:r>
        <w:r w:rsidR="008F6BB1" w:rsidRPr="00F22BED">
          <w:t xml:space="preserve"> </w:t>
        </w:r>
      </w:ins>
      <w:r w:rsidRPr="00F22BED">
        <w:t xml:space="preserve">of the model as well as </w:t>
      </w:r>
      <w:r w:rsidR="009C197F" w:rsidRPr="00F22BED">
        <w:t>to verify the control la</w:t>
      </w:r>
      <w:r w:rsidR="00E565D6" w:rsidRPr="00F22BED">
        <w:t>w.</w:t>
      </w:r>
      <w:r w:rsidR="004A304B">
        <w:t xml:space="preserve"> A detailed SIMULINK model report is included in Appendix A.</w:t>
      </w:r>
    </w:p>
    <w:p w14:paraId="64DAEF98" w14:textId="2DAE0239" w:rsidR="005C75A8" w:rsidRPr="00F22BED" w:rsidRDefault="00061AAB" w:rsidP="00104440">
      <w:r w:rsidRPr="00F22BED">
        <w:tab/>
      </w:r>
      <w:r w:rsidRPr="00F22BED">
        <w:tab/>
      </w:r>
    </w:p>
    <w:p w14:paraId="721B2605" w14:textId="2B7C7631" w:rsidR="00857847" w:rsidRPr="007C52FD" w:rsidRDefault="00B30AFC" w:rsidP="007C52FD">
      <w:pPr>
        <w:pStyle w:val="Heading1"/>
        <w:rPr>
          <w:iCs/>
        </w:rPr>
      </w:pPr>
      <w:bookmarkStart w:id="528" w:name="_Toc96984330"/>
      <w:bookmarkStart w:id="529" w:name="_Toc98113772"/>
      <w:r w:rsidRPr="00F22BED">
        <w:rPr>
          <w:iCs/>
        </w:rPr>
        <w:t>SECTION 6: SIMULATION RESULTS</w:t>
      </w:r>
      <w:bookmarkEnd w:id="528"/>
      <w:bookmarkEnd w:id="529"/>
      <w:r w:rsidRPr="00F22BED">
        <w:rPr>
          <w:iCs/>
        </w:rPr>
        <w:t xml:space="preserve"> </w:t>
      </w:r>
    </w:p>
    <w:p w14:paraId="0586D60E" w14:textId="7505FE65" w:rsidR="00321034" w:rsidRPr="00857847" w:rsidRDefault="007F55EC" w:rsidP="00104440">
      <w:pPr>
        <w:pStyle w:val="Heading2"/>
      </w:pPr>
      <w:bookmarkStart w:id="530" w:name="_Toc96979835"/>
      <w:bookmarkStart w:id="531" w:name="_Toc96984331"/>
      <w:bookmarkStart w:id="532" w:name="_Toc98113773"/>
      <w:r w:rsidRPr="00857847">
        <w:rPr>
          <w:rStyle w:val="Heading3Char"/>
          <w:rFonts w:cs="Times New Roman"/>
          <w:b/>
        </w:rPr>
        <w:t>6.1 SIMULATION</w:t>
      </w:r>
      <w:r w:rsidR="00B30AFC" w:rsidRPr="00857847">
        <w:rPr>
          <w:rStyle w:val="Heading3Char"/>
          <w:rFonts w:cs="Times New Roman"/>
          <w:b/>
        </w:rPr>
        <w:t xml:space="preserve"> OF FPE </w:t>
      </w:r>
      <w:bookmarkEnd w:id="530"/>
      <w:bookmarkEnd w:id="531"/>
      <w:r w:rsidR="00392D80" w:rsidRPr="00857847">
        <w:rPr>
          <w:rStyle w:val="Heading3Char"/>
          <w:rFonts w:cs="Times New Roman"/>
          <w:b/>
        </w:rPr>
        <w:t>MODEL</w:t>
      </w:r>
      <w:r w:rsidR="00392D80" w:rsidRPr="00857847">
        <w:t>:</w:t>
      </w:r>
      <w:bookmarkEnd w:id="532"/>
    </w:p>
    <w:p w14:paraId="1DA2A369" w14:textId="44924ABE" w:rsidR="002A0398" w:rsidRPr="00F22BED" w:rsidRDefault="002A0398" w:rsidP="00860697">
      <w:r w:rsidRPr="00F22BED">
        <w:t xml:space="preserve">The objective of this simulation is to verify </w:t>
      </w:r>
      <w:ins w:id="533" w:author="Zhu, Jim" w:date="2022-04-19T16:17:00Z">
        <w:r w:rsidR="0059277F">
          <w:t xml:space="preserve">correctness of the </w:t>
        </w:r>
      </w:ins>
      <w:r w:rsidRPr="00F22BED">
        <w:t xml:space="preserve">engine simulation model and combustion model. </w:t>
      </w:r>
      <w:moveFromRangeStart w:id="534" w:author="Zhu, Jim" w:date="2022-04-19T16:24:00Z" w:name="move101277886"/>
      <w:moveFrom w:id="535" w:author="Zhu, Jim" w:date="2022-04-19T16:24:00Z">
        <w:r w:rsidRPr="00F22BED" w:rsidDel="0014687C">
          <w:t xml:space="preserve">The FPE engine without controlling action will have decaying oscillation. </w:t>
        </w:r>
      </w:moveFrom>
      <w:moveFromRangeEnd w:id="534"/>
      <w:r w:rsidRPr="00F22BED">
        <w:t xml:space="preserve">The combustion process can be verified by plotting burnt mass fraction and change in energy </w:t>
      </w:r>
      <w:r w:rsidRPr="00F22BED">
        <w:lastRenderedPageBreak/>
        <w:t>transferred to the engine. The burnt mass fraction goes from zero to one during the combustion time. The relation between energy delivered and mass fraction burnt is given in</w:t>
      </w:r>
      <w:r w:rsidR="00767AF0" w:rsidRPr="00F22BED">
        <w:t xml:space="preserve"> equation</w:t>
      </w:r>
      <w:r w:rsidRPr="00F22BED">
        <w:t xml:space="preserve"> (2.2.3). The model was simulated for 0.</w:t>
      </w:r>
      <w:r w:rsidR="007F1AA7">
        <w:t xml:space="preserve">5 </w:t>
      </w:r>
      <w:r w:rsidRPr="00F22BED">
        <w:t xml:space="preserve">sec at 25 Hz to verify the same. </w:t>
      </w:r>
    </w:p>
    <w:p w14:paraId="471CC2B2" w14:textId="1E2E8A52" w:rsidR="00182C0C" w:rsidRPr="00F22BED" w:rsidRDefault="00B30AFC" w:rsidP="00104440">
      <w:r w:rsidRPr="00F22BED">
        <w:t xml:space="preserve">                              </w:t>
      </w:r>
      <w:r w:rsidR="00B00477" w:rsidRPr="00F22BED">
        <w:t xml:space="preserve">            </w:t>
      </w:r>
      <w:r w:rsidRPr="00F22BED">
        <w:t xml:space="preserve"> </w:t>
      </w:r>
      <w:r w:rsidR="008A7E78" w:rsidRPr="00F22BED">
        <w:rPr>
          <w:noProof/>
        </w:rPr>
        <w:t xml:space="preserve"> </w:t>
      </w:r>
      <w:r w:rsidR="008A7E78" w:rsidRPr="00F22BED">
        <w:rPr>
          <w:noProof/>
        </w:rPr>
        <w:drawing>
          <wp:inline distT="0" distB="0" distL="0" distR="0" wp14:anchorId="4C2269F1" wp14:editId="5F47321E">
            <wp:extent cx="2806700" cy="2753360"/>
            <wp:effectExtent l="0" t="0" r="0" b="8890"/>
            <wp:docPr id="3649" name="Picture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7"/>
                    <a:stretch>
                      <a:fillRect/>
                    </a:stretch>
                  </pic:blipFill>
                  <pic:spPr>
                    <a:xfrm>
                      <a:off x="0" y="0"/>
                      <a:ext cx="2806700" cy="2753360"/>
                    </a:xfrm>
                    <a:prstGeom prst="rect">
                      <a:avLst/>
                    </a:prstGeom>
                  </pic:spPr>
                </pic:pic>
              </a:graphicData>
            </a:graphic>
          </wp:inline>
        </w:drawing>
      </w:r>
      <w:r w:rsidRPr="00F22BED">
        <w:t xml:space="preserve">   </w:t>
      </w:r>
    </w:p>
    <w:p w14:paraId="57124687" w14:textId="0D0369F3" w:rsidR="0008796D" w:rsidRPr="00F22BED" w:rsidRDefault="00B30AFC" w:rsidP="00104440">
      <w:commentRangeStart w:id="536"/>
      <w:r w:rsidRPr="00F22BED">
        <w:t xml:space="preserve">                                                    </w:t>
      </w:r>
      <w:r w:rsidR="004536A5" w:rsidRPr="00F22BED">
        <w:t xml:space="preserve">   </w:t>
      </w:r>
      <w:r w:rsidR="007C3D89" w:rsidRPr="00F22BED">
        <w:t>Figure</w:t>
      </w:r>
      <w:r w:rsidR="00615D15" w:rsidRPr="00F22BED">
        <w:t xml:space="preserve"> </w:t>
      </w:r>
      <w:r w:rsidRPr="00F22BED">
        <w:t>6.1</w:t>
      </w:r>
      <w:r w:rsidR="004536A5" w:rsidRPr="00F22BED">
        <w:t xml:space="preserve"> fuel</w:t>
      </w:r>
      <w:r w:rsidRPr="00F22BED">
        <w:t xml:space="preserve"> fraction burnt vs time  </w:t>
      </w:r>
      <w:commentRangeEnd w:id="536"/>
      <w:r w:rsidR="005D336B">
        <w:rPr>
          <w:rStyle w:val="CommentReference"/>
        </w:rPr>
        <w:commentReference w:id="536"/>
      </w:r>
    </w:p>
    <w:p w14:paraId="3AE73426" w14:textId="0F3E3487" w:rsidR="0008796D" w:rsidRPr="00F22BED" w:rsidRDefault="0008796D" w:rsidP="00104440">
      <w:r w:rsidRPr="00F22BED">
        <w:t xml:space="preserve">The mass fraction burnt goes from 0 to 1 within the combustion time. The combustion energy released is proportional to the differential of fraction burnt as we have discussed in (2.2.3). Figure 6.2 shows the combustion energy plotted against time. </w:t>
      </w:r>
    </w:p>
    <w:p w14:paraId="7F877178" w14:textId="77777777" w:rsidR="0008796D" w:rsidRPr="00F22BED" w:rsidRDefault="0008796D" w:rsidP="00104440">
      <w:pPr>
        <w:pStyle w:val="Heading3"/>
      </w:pPr>
    </w:p>
    <w:p w14:paraId="0496B5EC" w14:textId="769DA606" w:rsidR="00182C0C" w:rsidRPr="00F22BED" w:rsidRDefault="0056013B" w:rsidP="00104440">
      <w:r w:rsidRPr="00F22BED">
        <w:t xml:space="preserve">      </w:t>
      </w:r>
      <w:r w:rsidR="00615D15" w:rsidRPr="00F22BED">
        <w:t xml:space="preserve">        </w:t>
      </w:r>
      <w:r w:rsidR="00052597" w:rsidRPr="00F22BED">
        <w:t xml:space="preserve"> </w:t>
      </w:r>
      <w:r w:rsidR="008A7E78" w:rsidRPr="00F22BED">
        <w:tab/>
      </w:r>
      <w:r w:rsidR="008A7E78" w:rsidRPr="00F22BED">
        <w:tab/>
        <w:t xml:space="preserve">    </w:t>
      </w:r>
      <w:r w:rsidR="00052597" w:rsidRPr="00F22BED">
        <w:t xml:space="preserve">      </w:t>
      </w:r>
      <w:r w:rsidRPr="00F22BED">
        <w:t xml:space="preserve">  </w:t>
      </w:r>
      <w:r w:rsidR="008A7E78" w:rsidRPr="00F22BED">
        <w:rPr>
          <w:noProof/>
        </w:rPr>
        <w:t xml:space="preserve"> </w:t>
      </w:r>
      <w:r w:rsidR="008A7E78" w:rsidRPr="00F22BED">
        <w:rPr>
          <w:noProof/>
        </w:rPr>
        <w:drawing>
          <wp:inline distT="0" distB="0" distL="0" distR="0" wp14:anchorId="0E4E24A9" wp14:editId="66E12030">
            <wp:extent cx="2806700" cy="2731770"/>
            <wp:effectExtent l="0" t="0" r="0" b="0"/>
            <wp:docPr id="3650" name="Picture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8"/>
                    <a:stretch>
                      <a:fillRect/>
                    </a:stretch>
                  </pic:blipFill>
                  <pic:spPr>
                    <a:xfrm>
                      <a:off x="0" y="0"/>
                      <a:ext cx="2806700" cy="2731770"/>
                    </a:xfrm>
                    <a:prstGeom prst="rect">
                      <a:avLst/>
                    </a:prstGeom>
                  </pic:spPr>
                </pic:pic>
              </a:graphicData>
            </a:graphic>
          </wp:inline>
        </w:drawing>
      </w:r>
      <w:r w:rsidR="00F8150F" w:rsidRPr="00F22BED">
        <w:t xml:space="preserve">       </w:t>
      </w:r>
      <w:r w:rsidR="008A7E78" w:rsidRPr="00F22BED">
        <w:t xml:space="preserve">                </w:t>
      </w:r>
      <w:r w:rsidR="008A7E78" w:rsidRPr="00F22BED">
        <w:tab/>
      </w:r>
      <w:r w:rsidR="008A7E78" w:rsidRPr="00F22BED">
        <w:tab/>
        <w:t xml:space="preserve">                                 </w:t>
      </w:r>
      <w:r w:rsidR="00D63D01" w:rsidRPr="00F22BED">
        <w:t xml:space="preserve">             </w:t>
      </w:r>
      <w:r w:rsidR="00F8150F" w:rsidRPr="00F22BED">
        <w:t>F</w:t>
      </w:r>
      <w:r w:rsidR="00D63D01" w:rsidRPr="00F22BED">
        <w:t>igure</w:t>
      </w:r>
      <w:r w:rsidR="00F8150F" w:rsidRPr="00F22BED">
        <w:t xml:space="preserve"> 6.2</w:t>
      </w:r>
      <w:r w:rsidR="00966164" w:rsidRPr="00F22BED">
        <w:t xml:space="preserve"> Combustion Energy </w:t>
      </w:r>
      <w:r w:rsidR="00101B9B" w:rsidRPr="00F22BED">
        <w:t>Released</w:t>
      </w:r>
      <w:r w:rsidR="00F8150F" w:rsidRPr="00F22BED">
        <w:t xml:space="preserve">            </w:t>
      </w:r>
    </w:p>
    <w:p w14:paraId="74FA61E8" w14:textId="36FFDDE4" w:rsidR="00052597" w:rsidRPr="00F22BED" w:rsidRDefault="00B30AFC" w:rsidP="00104440">
      <w:r w:rsidRPr="00F22BED">
        <w:t>The combustion happens in</w:t>
      </w:r>
      <w:r w:rsidR="00EC3553" w:rsidRPr="00F22BED">
        <w:t xml:space="preserve"> a</w:t>
      </w:r>
      <w:r w:rsidRPr="00F22BED">
        <w:t xml:space="preserve"> fraction of second </w:t>
      </w:r>
      <w:r w:rsidR="00BD455B" w:rsidRPr="00F22BED">
        <w:t>which increases</w:t>
      </w:r>
      <w:r w:rsidRPr="00F22BED">
        <w:t xml:space="preserve"> the pressure of air fuel mixture </w:t>
      </w:r>
      <w:r w:rsidR="00BD455B" w:rsidRPr="00F22BED">
        <w:t>to</w:t>
      </w:r>
      <w:r w:rsidRPr="00F22BED">
        <w:t xml:space="preserve"> drive the piston down. Therefore, the combustion </w:t>
      </w:r>
      <w:del w:id="537" w:author="Zhu, Jim" w:date="2022-04-19T16:20:00Z">
        <w:r w:rsidRPr="00F22BED" w:rsidDel="0059277F">
          <w:delText xml:space="preserve">energy </w:delText>
        </w:r>
        <w:r w:rsidR="00101B9B" w:rsidRPr="00F22BED" w:rsidDel="0059277F">
          <w:delText>released</w:delText>
        </w:r>
      </w:del>
      <w:ins w:id="538" w:author="Zhu, Jim" w:date="2022-04-19T16:20:00Z">
        <w:r w:rsidR="0059277F">
          <w:t>force</w:t>
        </w:r>
      </w:ins>
      <w:r w:rsidRPr="00F22BED">
        <w:t xml:space="preserve"> as expected is an impulse</w:t>
      </w:r>
      <w:ins w:id="539" w:author="Zhu, Jim" w:date="2022-04-19T16:20:00Z">
        <w:r w:rsidR="0059277F">
          <w:t xml:space="preserve">, which releases a </w:t>
        </w:r>
      </w:ins>
      <w:ins w:id="540" w:author="Zhu, Jim" w:date="2022-04-19T16:21:00Z">
        <w:r w:rsidR="0059277F">
          <w:t>certain amount of energy instantly</w:t>
        </w:r>
      </w:ins>
      <w:r w:rsidRPr="00F22BED">
        <w:t xml:space="preserve">. The pressure </w:t>
      </w:r>
      <w:r w:rsidR="00EE6194" w:rsidRPr="00F22BED">
        <w:t xml:space="preserve">was </w:t>
      </w:r>
      <w:r w:rsidRPr="00F22BED">
        <w:t>modeled using state-space method</w:t>
      </w:r>
      <w:r w:rsidR="00EE6194" w:rsidRPr="00F22BED">
        <w:t>.</w:t>
      </w:r>
      <w:r w:rsidRPr="00F22BED">
        <w:t xml:space="preserve"> </w:t>
      </w:r>
      <w:r w:rsidR="00EE6194" w:rsidRPr="00F22BED">
        <w:t>Since</w:t>
      </w:r>
      <w:r w:rsidRPr="00F22BED">
        <w:t xml:space="preserve"> (2.2.2) suggests that rate of change in pressure depends upon instantaneous value of pressure</w:t>
      </w:r>
      <w:r w:rsidR="00EF2C63">
        <w:t xml:space="preserve">, </w:t>
      </w:r>
      <w:r w:rsidRPr="00F22BED">
        <w:t xml:space="preserve">integrator was used to simulate the pressure. The rest of the model is based on physical addition of forces rather than state space equation. </w:t>
      </w:r>
      <w:moveToRangeStart w:id="541" w:author="Zhu, Jim" w:date="2022-04-19T16:24:00Z" w:name="move101277886"/>
      <w:moveTo w:id="542" w:author="Zhu, Jim" w:date="2022-04-19T16:24:00Z">
        <w:r w:rsidR="0014687C" w:rsidRPr="00F22BED">
          <w:t>The FPE engine without controlling action will have decaying oscillation</w:t>
        </w:r>
      </w:moveTo>
      <w:ins w:id="543" w:author="Zhu, Jim" w:date="2022-04-19T16:24:00Z">
        <w:r w:rsidR="0014687C">
          <w:t>,</w:t>
        </w:r>
      </w:ins>
      <w:moveTo w:id="544" w:author="Zhu, Jim" w:date="2022-04-19T16:24:00Z">
        <w:del w:id="545" w:author="Zhu, Jim" w:date="2022-04-19T16:24:00Z">
          <w:r w:rsidR="0014687C" w:rsidRPr="00F22BED" w:rsidDel="0014687C">
            <w:delText>.</w:delText>
          </w:r>
        </w:del>
        <w:r w:rsidR="0014687C" w:rsidRPr="00F22BED">
          <w:t xml:space="preserve"> </w:t>
        </w:r>
      </w:moveTo>
      <w:moveToRangeEnd w:id="541"/>
      <w:ins w:id="546" w:author="Zhu, Jim" w:date="2022-04-19T16:24:00Z">
        <w:r w:rsidR="0014687C">
          <w:t xml:space="preserve">as </w:t>
        </w:r>
      </w:ins>
      <w:del w:id="547" w:author="Zhu, Jim" w:date="2022-04-19T16:24:00Z">
        <w:r w:rsidRPr="00F22BED" w:rsidDel="0014687C">
          <w:delText>The simulation of uncontrolled FPE is</w:delText>
        </w:r>
      </w:del>
      <w:r w:rsidRPr="00F22BED">
        <w:t xml:space="preserve"> shown in </w:t>
      </w:r>
      <w:r w:rsidR="007C3D89" w:rsidRPr="00F22BED">
        <w:t>Figure</w:t>
      </w:r>
      <w:r w:rsidRPr="00F22BED">
        <w:t xml:space="preserve"> 6.3</w:t>
      </w:r>
      <w:r w:rsidR="00052597" w:rsidRPr="00F22BED">
        <w:t>.</w:t>
      </w:r>
    </w:p>
    <w:p w14:paraId="0570E587" w14:textId="6E73028F" w:rsidR="00182C0C" w:rsidRPr="00F22BED" w:rsidRDefault="00052597" w:rsidP="00104440">
      <w:r w:rsidRPr="00F22BED">
        <w:lastRenderedPageBreak/>
        <w:tab/>
      </w:r>
      <w:r w:rsidRPr="00F22BED">
        <w:tab/>
      </w:r>
      <w:r w:rsidRPr="00F22BED">
        <w:tab/>
      </w:r>
      <w:r w:rsidR="00165BDF" w:rsidRPr="00F22BED">
        <w:t xml:space="preserve">    </w:t>
      </w:r>
      <w:r w:rsidRPr="00F22BED">
        <w:t xml:space="preserve">  </w:t>
      </w:r>
      <w:r w:rsidR="00C25565" w:rsidRPr="00F22BED">
        <w:rPr>
          <w:rFonts w:asciiTheme="majorHAnsi" w:eastAsiaTheme="majorEastAsia" w:hAnsiTheme="majorHAnsi" w:cstheme="majorBidi"/>
          <w:noProof/>
          <w:color w:val="1F3763" w:themeColor="accent1" w:themeShade="7F"/>
          <w:szCs w:val="24"/>
        </w:rPr>
        <w:drawing>
          <wp:inline distT="0" distB="0" distL="0" distR="0" wp14:anchorId="6EBAFB9F" wp14:editId="1653F7A7">
            <wp:extent cx="3096000" cy="2738770"/>
            <wp:effectExtent l="0" t="0" r="952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96000" cy="2738770"/>
                    </a:xfrm>
                    <a:prstGeom prst="rect">
                      <a:avLst/>
                    </a:prstGeom>
                  </pic:spPr>
                </pic:pic>
              </a:graphicData>
            </a:graphic>
          </wp:inline>
        </w:drawing>
      </w:r>
      <w:r w:rsidRPr="00F22BED">
        <w:t xml:space="preserve">  </w:t>
      </w:r>
      <w:r w:rsidR="00B30AFC" w:rsidRPr="00F22BED">
        <w:t xml:space="preserve">                       </w:t>
      </w:r>
      <w:r w:rsidR="00210006" w:rsidRPr="00F22BED">
        <w:t xml:space="preserve">       </w:t>
      </w:r>
      <w:r w:rsidR="00B30AFC" w:rsidRPr="00F22BED">
        <w:t xml:space="preserve">   </w:t>
      </w:r>
      <w:r w:rsidRPr="00F22BED">
        <w:t xml:space="preserve"> </w:t>
      </w:r>
      <w:r w:rsidR="00210006" w:rsidRPr="00F22BED">
        <w:rPr>
          <w:noProof/>
        </w:rPr>
        <w:t xml:space="preserve"> </w:t>
      </w:r>
      <w:r w:rsidRPr="00F22BED">
        <w:rPr>
          <w:noProof/>
        </w:rPr>
        <w:t xml:space="preserve">       </w:t>
      </w:r>
      <w:r w:rsidR="00B30AFC" w:rsidRPr="00F22BED">
        <w:t xml:space="preserve"> </w:t>
      </w:r>
    </w:p>
    <w:p w14:paraId="4904BE0E" w14:textId="4CA88924" w:rsidR="00052597" w:rsidRPr="00F22BED" w:rsidRDefault="00B30AFC" w:rsidP="00104440">
      <w:r w:rsidRPr="00F22BED">
        <w:t xml:space="preserve">                                        </w:t>
      </w:r>
      <w:r w:rsidR="007C3D89" w:rsidRPr="00F22BED">
        <w:t>Figure</w:t>
      </w:r>
      <w:r w:rsidR="00EE6194" w:rsidRPr="00F22BED">
        <w:t xml:space="preserve"> </w:t>
      </w:r>
      <w:r w:rsidRPr="00F22BED">
        <w:t xml:space="preserve">6.3 </w:t>
      </w:r>
      <w:commentRangeStart w:id="548"/>
      <w:r w:rsidRPr="00F22BED">
        <w:t>position</w:t>
      </w:r>
      <w:commentRangeEnd w:id="548"/>
      <w:r w:rsidR="0085675C">
        <w:rPr>
          <w:rStyle w:val="CommentReference"/>
        </w:rPr>
        <w:commentReference w:id="548"/>
      </w:r>
      <w:r w:rsidRPr="00F22BED">
        <w:t xml:space="preserve"> vs time for uncontrolled operation                              </w:t>
      </w:r>
    </w:p>
    <w:p w14:paraId="787177D0" w14:textId="71F11A72" w:rsidR="00182C0C" w:rsidRPr="00F22BED" w:rsidRDefault="00377DF8" w:rsidP="00104440">
      <w:pPr>
        <w:pStyle w:val="Heading2"/>
      </w:pPr>
      <w:bookmarkStart w:id="549" w:name="_Toc96979836"/>
      <w:bookmarkStart w:id="550" w:name="_Toc96984332"/>
      <w:bookmarkStart w:id="551" w:name="_Toc98113774"/>
      <w:r w:rsidRPr="00F22BED">
        <w:t>6.</w:t>
      </w:r>
      <w:r w:rsidR="000D4566" w:rsidRPr="00F22BED">
        <w:t>2</w:t>
      </w:r>
      <w:r w:rsidRPr="00F22BED">
        <w:t xml:space="preserve"> NESTED LOOP</w:t>
      </w:r>
      <w:r w:rsidR="0010112A">
        <w:t xml:space="preserve"> CONTROLLER</w:t>
      </w:r>
      <w:r w:rsidR="00B30AFC" w:rsidRPr="00F22BED">
        <w:t xml:space="preserve"> SIMULATION</w:t>
      </w:r>
      <w:bookmarkEnd w:id="549"/>
      <w:bookmarkEnd w:id="550"/>
      <w:bookmarkEnd w:id="551"/>
      <w:r w:rsidR="00B30AFC" w:rsidRPr="00F22BED">
        <w:t xml:space="preserve">  </w:t>
      </w:r>
    </w:p>
    <w:p w14:paraId="340E65CB" w14:textId="56C7EC6F" w:rsidR="00182C0C" w:rsidRPr="00F22BED" w:rsidRDefault="00B30AFC" w:rsidP="00104440">
      <w:r w:rsidRPr="00F22BED">
        <w:t xml:space="preserve">The purpose of this </w:t>
      </w:r>
      <w:r w:rsidR="00B40BD5" w:rsidRPr="00F22BED">
        <w:t>simulation</w:t>
      </w:r>
      <w:r w:rsidRPr="00F22BED">
        <w:t xml:space="preserve"> is to </w:t>
      </w:r>
      <w:r w:rsidR="00B40BD5" w:rsidRPr="00F22BED">
        <w:t>verify</w:t>
      </w:r>
      <w:r w:rsidRPr="00F22BED">
        <w:t xml:space="preserve"> the reference trajectory</w:t>
      </w:r>
      <w:r w:rsidR="00B40BD5" w:rsidRPr="00F22BED">
        <w:t xml:space="preserve"> tracking algorithm</w:t>
      </w:r>
      <w:r w:rsidRPr="00F22BED">
        <w:t xml:space="preserve"> described above using a </w:t>
      </w:r>
      <w:r w:rsidR="00CA580B" w:rsidRPr="00F22BED">
        <w:t>nested loop</w:t>
      </w:r>
      <w:r w:rsidRPr="00F22BED">
        <w:t xml:space="preserve"> controller. The</w:t>
      </w:r>
      <w:r w:rsidR="00CA580B" w:rsidRPr="00F22BED">
        <w:t xml:space="preserve"> nested loop</w:t>
      </w:r>
      <w:r w:rsidRPr="00F22BED">
        <w:t xml:space="preserve"> design was simulated for the following transient parameters: </w:t>
      </w:r>
    </w:p>
    <w:p w14:paraId="2763E0B5" w14:textId="65C2CC4B" w:rsidR="00182C0C" w:rsidRPr="00F22BED" w:rsidRDefault="00DF3319" w:rsidP="00104440">
      <w:ins w:id="552" w:author="Zhu, Jim" w:date="2022-04-19T16:32:00Z">
        <w:r>
          <w:rPr>
            <w:noProof/>
          </w:rPr>
          <mc:AlternateContent>
            <mc:Choice Requires="wpi">
              <w:drawing>
                <wp:anchor distT="0" distB="0" distL="114300" distR="114300" simplePos="0" relativeHeight="253584896" behindDoc="0" locked="0" layoutInCell="1" allowOverlap="1" wp14:anchorId="395603C3" wp14:editId="153D5480">
                  <wp:simplePos x="0" y="0"/>
                  <wp:positionH relativeFrom="column">
                    <wp:posOffset>4194175</wp:posOffset>
                  </wp:positionH>
                  <wp:positionV relativeFrom="paragraph">
                    <wp:posOffset>-207010</wp:posOffset>
                  </wp:positionV>
                  <wp:extent cx="2314800" cy="1175385"/>
                  <wp:effectExtent l="38100" t="38100" r="47625" b="43815"/>
                  <wp:wrapNone/>
                  <wp:docPr id="60" name="Ink 60"/>
                  <wp:cNvGraphicFramePr/>
                  <a:graphic xmlns:a="http://schemas.openxmlformats.org/drawingml/2006/main">
                    <a:graphicData uri="http://schemas.microsoft.com/office/word/2010/wordprocessingInk">
                      <w14:contentPart bwMode="auto" r:id="rId130">
                        <w14:nvContentPartPr>
                          <w14:cNvContentPartPr/>
                        </w14:nvContentPartPr>
                        <w14:xfrm>
                          <a:off x="0" y="0"/>
                          <a:ext cx="2314800" cy="1175385"/>
                        </w14:xfrm>
                      </w14:contentPart>
                    </a:graphicData>
                  </a:graphic>
                </wp:anchor>
              </w:drawing>
            </mc:Choice>
            <mc:Fallback>
              <w:pict>
                <v:shapetype w14:anchorId="19B31A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0" o:spid="_x0000_s1026" type="#_x0000_t75" style="position:absolute;margin-left:329.55pt;margin-top:-17pt;width:183.65pt;height:93.95pt;z-index:2535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">
                  <v:imagedata r:id="rId135" o:title=""/>
                </v:shape>
              </w:pict>
            </mc:Fallback>
          </mc:AlternateContent>
        </w:r>
      </w:ins>
      <w:ins w:id="553" w:author="Zhu, Jim" w:date="2022-04-19T16:31:00Z">
        <w:r>
          <w:rPr>
            <w:noProof/>
          </w:rPr>
          <mc:AlternateContent>
            <mc:Choice Requires="wpi">
              <w:drawing>
                <wp:anchor distT="0" distB="0" distL="114300" distR="114300" simplePos="0" relativeHeight="253566464" behindDoc="0" locked="0" layoutInCell="1" allowOverlap="1" wp14:anchorId="17EF5BB0" wp14:editId="78E019F4">
                  <wp:simplePos x="0" y="0"/>
                  <wp:positionH relativeFrom="column">
                    <wp:posOffset>2951480</wp:posOffset>
                  </wp:positionH>
                  <wp:positionV relativeFrom="paragraph">
                    <wp:posOffset>121285</wp:posOffset>
                  </wp:positionV>
                  <wp:extent cx="1087755" cy="454025"/>
                  <wp:effectExtent l="38100" t="38100" r="36195" b="41275"/>
                  <wp:wrapNone/>
                  <wp:docPr id="22" name="Ink 22"/>
                  <wp:cNvGraphicFramePr/>
                  <a:graphic xmlns:a="http://schemas.openxmlformats.org/drawingml/2006/main">
                    <a:graphicData uri="http://schemas.microsoft.com/office/word/2010/wordprocessingInk">
                      <w14:contentPart bwMode="auto" r:id="rId136">
                        <w14:nvContentPartPr>
                          <w14:cNvContentPartPr/>
                        </w14:nvContentPartPr>
                        <w14:xfrm>
                          <a:off x="0" y="0"/>
                          <a:ext cx="1087755" cy="454025"/>
                        </w14:xfrm>
                      </w14:contentPart>
                    </a:graphicData>
                  </a:graphic>
                </wp:anchor>
              </w:drawing>
            </mc:Choice>
            <mc:Fallback>
              <w:pict>
                <v:shape w14:anchorId="556B1241" id="Ink 22" o:spid="_x0000_s1026" type="#_x0000_t75" style="position:absolute;margin-left:231.7pt;margin-top:8.85pt;width:87.05pt;height:37.15pt;z-index:2535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">
                  <v:imagedata r:id="rId137" o:title=""/>
                </v:shape>
              </w:pict>
            </mc:Fallback>
          </mc:AlternateContent>
        </w:r>
      </w:ins>
      <w:r w:rsidR="00B30AFC" w:rsidRPr="00F22BED">
        <w:t xml:space="preserve">Outer loop parameters: </w:t>
      </w:r>
    </w:p>
    <w:p w14:paraId="79AB4541" w14:textId="282CF1CC" w:rsidR="00581F55" w:rsidRPr="00F22BED" w:rsidRDefault="00A27AC4" w:rsidP="00104440">
      <m:oMathPara>
        <m:oMath>
          <m:r>
            <w:rPr>
              <w:rFonts w:ascii="Cambria Math" w:hAnsi="Cambria Math"/>
            </w:rPr>
            <m:t>P</m:t>
          </m:r>
          <m:r>
            <w:del w:id="554" w:author="Zhu, Jim" w:date="2022-04-19T16:25:00Z">
              <m:rPr>
                <m:sty m:val="p"/>
              </m:rPr>
              <w:rPr>
                <w:rFonts w:ascii="Cambria Math" w:hAnsi="Cambria Math"/>
              </w:rPr>
              <m:t>.</m:t>
            </w:del>
          </m:r>
          <m:sSub>
            <m:sSubPr>
              <m:ctrlPr>
                <w:rPr>
                  <w:rFonts w:ascii="Cambria Math" w:hAnsi="Cambria Math"/>
                  <w:i/>
                </w:rPr>
              </m:ctrlPr>
            </m:sSubPr>
            <m:e>
              <m:r>
                <w:rPr>
                  <w:rFonts w:ascii="Cambria Math" w:hAnsi="Cambria Math"/>
                </w:rPr>
                <m:t>O</m:t>
              </m:r>
              <m:ctrlPr>
                <w:rPr>
                  <w:rFonts w:ascii="Cambria Math" w:hAnsi="Cambria Math"/>
                </w:rPr>
              </m:ctrlPr>
            </m:e>
            <m:sub>
              <m:r>
                <w:rPr>
                  <w:rFonts w:ascii="Cambria Math" w:hAnsi="Cambria Math"/>
                </w:rPr>
                <m:t>o</m:t>
              </m:r>
            </m:sub>
          </m:sSub>
          <m:r>
            <m:rPr>
              <m:sty m:val="p"/>
            </m:rPr>
            <w:rPr>
              <w:rFonts w:ascii="Cambria Math" w:hAnsi="Cambria Math"/>
            </w:rPr>
            <m:t>=0.01%</m:t>
          </m:r>
        </m:oMath>
      </m:oMathPara>
    </w:p>
    <w:p w14:paraId="6195B873" w14:textId="6FBCA5BD" w:rsidR="00A27AC4" w:rsidRPr="00F22BED" w:rsidRDefault="00F51420" w:rsidP="00104440">
      <m:oMathPara>
        <m:oMath>
          <m:sSub>
            <m:sSubPr>
              <m:ctrlPr>
                <w:rPr>
                  <w:rFonts w:ascii="Cambria Math" w:hAnsi="Cambria Math"/>
                </w:rPr>
              </m:ctrlPr>
            </m:sSubPr>
            <m:e>
              <m:r>
                <w:rPr>
                  <w:rFonts w:ascii="Cambria Math" w:hAnsi="Cambria Math"/>
                </w:rPr>
                <m:t>T</m:t>
              </m:r>
            </m:e>
            <m:sub>
              <m:r>
                <w:rPr>
                  <w:rFonts w:ascii="Cambria Math" w:hAnsi="Cambria Math"/>
                </w:rPr>
                <m:t>so</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eq</m:t>
                  </m:r>
                </m:sub>
              </m:sSub>
            </m:den>
          </m:f>
        </m:oMath>
      </m:oMathPara>
    </w:p>
    <w:p w14:paraId="2CEA7F44" w14:textId="10F03B50" w:rsidR="00251A3C" w:rsidRDefault="00725173" w:rsidP="00104440">
      <w:r>
        <w:rPr>
          <w:noProof/>
        </w:rPr>
        <mc:AlternateContent>
          <mc:Choice Requires="wpi">
            <w:drawing>
              <wp:anchor distT="0" distB="0" distL="114300" distR="114300" simplePos="0" relativeHeight="252456448" behindDoc="0" locked="0" layoutInCell="1" allowOverlap="1" wp14:anchorId="15DE63FA" wp14:editId="4DB92FF2">
                <wp:simplePos x="0" y="0"/>
                <wp:positionH relativeFrom="column">
                  <wp:posOffset>7351135</wp:posOffset>
                </wp:positionH>
                <wp:positionV relativeFrom="paragraph">
                  <wp:posOffset>342275</wp:posOffset>
                </wp:positionV>
                <wp:extent cx="360" cy="360"/>
                <wp:effectExtent l="38100" t="19050" r="57150" b="57150"/>
                <wp:wrapNone/>
                <wp:docPr id="191590" name="Ink 191590"/>
                <wp:cNvGraphicFramePr/>
                <a:graphic xmlns:a="http://schemas.openxmlformats.org/drawingml/2006/main">
                  <a:graphicData uri="http://schemas.microsoft.com/office/word/2010/wordprocessingInk">
                    <w14:contentPart bwMode="auto" r:id="rId13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F69B6CA" id="Ink 191590" o:spid="_x0000_s1026" type="#_x0000_t75" style="position:absolute;margin-left:578.15pt;margin-top:26.25pt;width:1.45pt;height:1.45pt;z-index:2524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">
                <v:imagedata r:id="rId192" o:title=""/>
              </v:shape>
            </w:pict>
          </mc:Fallback>
        </mc:AlternateContent>
      </w:r>
      <w:r w:rsidR="00581F55" w:rsidRPr="00F22BED">
        <w:t xml:space="preserve"> where </w:t>
      </w:r>
      <m:oMath>
        <m:r>
          <w:rPr>
            <w:rFonts w:ascii="Cambria Math" w:hAnsi="Cambria Math"/>
          </w:rPr>
          <m:t>P</m:t>
        </m:r>
        <m:r>
          <w:del w:id="555" w:author="Zhu, Jim" w:date="2022-04-19T16:26:00Z">
            <w:rPr>
              <w:rFonts w:ascii="Cambria Math" w:hAnsi="Cambria Math"/>
            </w:rPr>
            <m:t>.</m:t>
          </w:del>
        </m:r>
        <m:sSub>
          <m:sSubPr>
            <m:ctrlPr>
              <w:rPr>
                <w:rFonts w:ascii="Cambria Math" w:hAnsi="Cambria Math"/>
                <w:i/>
              </w:rPr>
            </m:ctrlPr>
          </m:sSubPr>
          <m:e>
            <m:r>
              <w:rPr>
                <w:rFonts w:ascii="Cambria Math" w:hAnsi="Cambria Math"/>
              </w:rPr>
              <m:t>O</m:t>
            </m:r>
          </m:e>
          <m:sub>
            <m:r>
              <w:rPr>
                <w:rFonts w:ascii="Cambria Math" w:hAnsi="Cambria Math"/>
              </w:rPr>
              <m:t>o</m:t>
            </m:r>
          </m:sub>
        </m:sSub>
      </m:oMath>
      <w:r w:rsidR="00581F55" w:rsidRPr="00F22BED">
        <w:t xml:space="preserve"> is</w:t>
      </w:r>
      <w:r>
        <w:t xml:space="preserve"> the</w:t>
      </w:r>
      <w:r w:rsidR="00A27AC4" w:rsidRPr="00F22BED">
        <w:t xml:space="preserve"> </w:t>
      </w:r>
      <w:r w:rsidR="00210006" w:rsidRPr="00F22BED">
        <w:t>percentage overshoot</w:t>
      </w:r>
      <w:r w:rsidR="00E12B1C" w:rsidRPr="00F22BED">
        <w: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so</m:t>
            </m:r>
          </m:sub>
        </m:sSub>
      </m:oMath>
      <w:r w:rsidR="00581F55" w:rsidRPr="00F22BED">
        <w:t xml:space="preserve"> </w:t>
      </w:r>
      <w:r w:rsidR="0059303C" w:rsidRPr="00F22BED">
        <w:t>is</w:t>
      </w:r>
      <w:r>
        <w:t xml:space="preserve"> the</w:t>
      </w:r>
      <w:r w:rsidR="0059303C" w:rsidRPr="00F22BED">
        <w:t xml:space="preserve"> settling time</w:t>
      </w:r>
      <w:r w:rsidR="004D7ABB">
        <w:t xml:space="preserve"> for the outer loop</w:t>
      </w:r>
      <w:r w:rsidR="0059303C" w:rsidRPr="00F22BED">
        <w:t xml:space="preserve"> and </w:t>
      </w:r>
      <m:oMath>
        <m:sSub>
          <m:sSubPr>
            <m:ctrlPr>
              <w:rPr>
                <w:rFonts w:ascii="Cambria Math" w:hAnsi="Cambria Math"/>
                <w:i/>
              </w:rPr>
            </m:ctrlPr>
          </m:sSubPr>
          <m:e>
            <m:r>
              <w:rPr>
                <w:rFonts w:ascii="Cambria Math" w:hAnsi="Cambria Math"/>
              </w:rPr>
              <m:t>f</m:t>
            </m:r>
          </m:e>
          <m:sub>
            <m:r>
              <w:rPr>
                <w:rFonts w:ascii="Cambria Math" w:hAnsi="Cambria Math"/>
              </w:rPr>
              <m:t>eq</m:t>
            </m:r>
          </m:sub>
        </m:sSub>
      </m:oMath>
      <w:r w:rsidR="0059303C" w:rsidRPr="00F22BED">
        <w:t xml:space="preserve"> is </w:t>
      </w:r>
      <w:r w:rsidR="00581F55" w:rsidRPr="00F22BED">
        <w:t xml:space="preserve">the engine </w:t>
      </w:r>
      <w:proofErr w:type="gramStart"/>
      <w:r w:rsidR="00581F55" w:rsidRPr="00F22BED">
        <w:t>frequency.</w:t>
      </w:r>
      <w:proofErr w:type="gramEnd"/>
      <w:r w:rsidR="004D7ABB">
        <w:t xml:space="preserve"> </w:t>
      </w:r>
      <w:r w:rsidR="00251A3C" w:rsidRPr="00F22BED">
        <w:t xml:space="preserve">The outer loop settling time is just logical requirement as the engine will complete one stroke in half of the </w:t>
      </w:r>
      <w:proofErr w:type="gramStart"/>
      <w:r w:rsidR="00251A3C" w:rsidRPr="00F22BED">
        <w:t>time period</w:t>
      </w:r>
      <w:proofErr w:type="gramEnd"/>
      <w:r w:rsidR="00251A3C">
        <w:t>.</w:t>
      </w:r>
    </w:p>
    <w:commentRangeStart w:id="556"/>
    <w:p w14:paraId="1F71516A" w14:textId="55D8052B" w:rsidR="00182C0C" w:rsidRPr="00F22BED" w:rsidRDefault="00DF3319" w:rsidP="00104440">
      <w:ins w:id="557" w:author="Zhu, Jim" w:date="2022-04-19T16:32:00Z">
        <w:r>
          <w:rPr>
            <w:noProof/>
          </w:rPr>
          <mc:AlternateContent>
            <mc:Choice Requires="wpi">
              <w:drawing>
                <wp:anchor distT="0" distB="0" distL="114300" distR="114300" simplePos="0" relativeHeight="253567488" behindDoc="0" locked="0" layoutInCell="1" allowOverlap="1" wp14:anchorId="5B4B1DBC" wp14:editId="2B8E120D">
                  <wp:simplePos x="0" y="0"/>
                  <wp:positionH relativeFrom="column">
                    <wp:posOffset>2861683</wp:posOffset>
                  </wp:positionH>
                  <wp:positionV relativeFrom="paragraph">
                    <wp:posOffset>183569</wp:posOffset>
                  </wp:positionV>
                  <wp:extent cx="759960" cy="502560"/>
                  <wp:effectExtent l="38100" t="38100" r="40640" b="50165"/>
                  <wp:wrapNone/>
                  <wp:docPr id="25" name="Ink 25"/>
                  <wp:cNvGraphicFramePr/>
                  <a:graphic xmlns:a="http://schemas.openxmlformats.org/drawingml/2006/main">
                    <a:graphicData uri="http://schemas.microsoft.com/office/word/2010/wordprocessingInk">
                      <w14:contentPart bwMode="auto" r:id="rId193">
                        <w14:nvContentPartPr>
                          <w14:cNvContentPartPr/>
                        </w14:nvContentPartPr>
                        <w14:xfrm>
                          <a:off x="0" y="0"/>
                          <a:ext cx="759960" cy="502560"/>
                        </w14:xfrm>
                      </w14:contentPart>
                    </a:graphicData>
                  </a:graphic>
                </wp:anchor>
              </w:drawing>
            </mc:Choice>
            <mc:Fallback>
              <w:pict>
                <v:shape w14:anchorId="6C7308F0" id="Ink 25" o:spid="_x0000_s1026" type="#_x0000_t75" style="position:absolute;margin-left:224.65pt;margin-top:13.75pt;width:61.3pt;height:40.95pt;z-index:2535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">
                  <v:imagedata r:id="rId194" o:title=""/>
                </v:shape>
              </w:pict>
            </mc:Fallback>
          </mc:AlternateContent>
        </w:r>
      </w:ins>
      <w:r w:rsidR="00B30AFC" w:rsidRPr="00F22BED">
        <w:t>Inner loop parameters</w:t>
      </w:r>
      <w:commentRangeEnd w:id="556"/>
      <w:r w:rsidR="00F043E9">
        <w:rPr>
          <w:rStyle w:val="CommentReference"/>
        </w:rPr>
        <w:commentReference w:id="556"/>
      </w:r>
      <w:r w:rsidR="00B30AFC" w:rsidRPr="00F22BED">
        <w:t xml:space="preserve">: </w:t>
      </w:r>
    </w:p>
    <w:p w14:paraId="5CFEE8DF" w14:textId="6CDF6646" w:rsidR="0059303C" w:rsidRPr="00F22BED" w:rsidRDefault="0059303C" w:rsidP="00104440">
      <m:oMathPara>
        <m:oMath>
          <m:r>
            <w:rPr>
              <w:rFonts w:ascii="Cambria Math" w:hAnsi="Cambria Math"/>
            </w:rPr>
            <m:t>P</m:t>
          </m:r>
          <m:r>
            <w:del w:id="558" w:author="Zhu, Jim" w:date="2022-04-19T16:33:00Z">
              <m:rPr>
                <m:sty m:val="p"/>
              </m:rPr>
              <w:rPr>
                <w:rFonts w:ascii="Cambria Math" w:hAnsi="Cambria Math"/>
              </w:rPr>
              <m:t>.</m:t>
            </w:del>
          </m:r>
          <m:sSub>
            <m:sSubPr>
              <m:ctrlPr>
                <w:rPr>
                  <w:rFonts w:ascii="Cambria Math" w:hAnsi="Cambria Math"/>
                  <w:i/>
                </w:rPr>
              </m:ctrlPr>
            </m:sSubPr>
            <m:e>
              <m:r>
                <w:rPr>
                  <w:rFonts w:ascii="Cambria Math" w:hAnsi="Cambria Math"/>
                </w:rPr>
                <m:t>O</m:t>
              </m:r>
              <m:ctrlPr>
                <w:rPr>
                  <w:rFonts w:ascii="Cambria Math" w:hAnsi="Cambria Math"/>
                </w:rPr>
              </m:ctrlPr>
            </m:e>
            <m:sub>
              <m:r>
                <w:rPr>
                  <w:rFonts w:ascii="Cambria Math" w:hAnsi="Cambria Math"/>
                </w:rPr>
                <m:t>i</m:t>
              </m:r>
            </m:sub>
          </m:sSub>
          <m:r>
            <m:rPr>
              <m:sty m:val="p"/>
            </m:rPr>
            <w:rPr>
              <w:rFonts w:ascii="Cambria Math" w:hAnsi="Cambria Math"/>
            </w:rPr>
            <m:t>=0.01%</m:t>
          </m:r>
        </m:oMath>
      </m:oMathPara>
    </w:p>
    <w:p w14:paraId="3A38916C" w14:textId="79ED02CC" w:rsidR="0059303C" w:rsidRPr="00F22BED" w:rsidRDefault="00F51420" w:rsidP="00104440">
      <m:oMathPara>
        <m:oMath>
          <m:sSub>
            <m:sSubPr>
              <m:ctrlPr>
                <w:rPr>
                  <w:rFonts w:ascii="Cambria Math" w:hAnsi="Cambria Math"/>
                </w:rPr>
              </m:ctrlPr>
            </m:sSubPr>
            <m:e>
              <m:r>
                <w:rPr>
                  <w:rFonts w:ascii="Cambria Math" w:hAnsi="Cambria Math"/>
                </w:rPr>
                <m:t>T</m:t>
              </m:r>
            </m:e>
            <m:sub>
              <m:r>
                <w:rPr>
                  <w:rFonts w:ascii="Cambria Math" w:hAnsi="Cambria Math"/>
                </w:rPr>
                <m:t>si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sSub>
                <m:sSubPr>
                  <m:ctrlPr>
                    <w:rPr>
                      <w:rFonts w:ascii="Cambria Math" w:hAnsi="Cambria Math"/>
                    </w:rPr>
                  </m:ctrlPr>
                </m:sSubPr>
                <m:e>
                  <m:r>
                    <w:rPr>
                      <w:rFonts w:ascii="Cambria Math" w:hAnsi="Cambria Math"/>
                    </w:rPr>
                    <m:t>f</m:t>
                  </m:r>
                </m:e>
                <m:sub>
                  <m:r>
                    <w:rPr>
                      <w:rFonts w:ascii="Cambria Math" w:hAnsi="Cambria Math"/>
                    </w:rPr>
                    <m:t>eq</m:t>
                  </m:r>
                </m:sub>
              </m:sSub>
            </m:den>
          </m:f>
        </m:oMath>
      </m:oMathPara>
    </w:p>
    <w:p w14:paraId="272FB0FB" w14:textId="3958A14F" w:rsidR="0059303C" w:rsidRPr="00F22BED" w:rsidRDefault="0059303C" w:rsidP="00104440">
      <w:r w:rsidRPr="00F22BED">
        <w:lastRenderedPageBreak/>
        <w:t xml:space="preserve"> where </w:t>
      </w:r>
      <m:oMath>
        <m:r>
          <w:rPr>
            <w:rFonts w:ascii="Cambria Math" w:hAnsi="Cambria Math"/>
          </w:rPr>
          <m:t>P</m:t>
        </m:r>
        <m:r>
          <w:del w:id="559" w:author="Zhu, Jim" w:date="2022-04-19T16:33:00Z">
            <w:rPr>
              <w:rFonts w:ascii="Cambria Math" w:hAnsi="Cambria Math"/>
            </w:rPr>
            <m:t>.</m:t>
          </w:del>
        </m:r>
        <m:sSub>
          <m:sSubPr>
            <m:ctrlPr>
              <w:rPr>
                <w:rFonts w:ascii="Cambria Math" w:hAnsi="Cambria Math"/>
                <w:i/>
              </w:rPr>
            </m:ctrlPr>
          </m:sSubPr>
          <m:e>
            <m:r>
              <w:rPr>
                <w:rFonts w:ascii="Cambria Math" w:hAnsi="Cambria Math"/>
              </w:rPr>
              <m:t>O</m:t>
            </m:r>
          </m:e>
          <m:sub>
            <m:r>
              <w:rPr>
                <w:rFonts w:ascii="Cambria Math" w:hAnsi="Cambria Math"/>
              </w:rPr>
              <m:t>i</m:t>
            </m:r>
          </m:sub>
        </m:sSub>
      </m:oMath>
      <w:r w:rsidRPr="00F22BED">
        <w:t xml:space="preserve"> is</w:t>
      </w:r>
      <w:r w:rsidR="00725173">
        <w:t xml:space="preserve"> the</w:t>
      </w:r>
      <w:r w:rsidRPr="00F22BED">
        <w:t xml:space="preserve"> p</w:t>
      </w:r>
      <w:r w:rsidR="00F8150F" w:rsidRPr="00F22BED">
        <w:t>ercentage</w:t>
      </w:r>
      <w:r w:rsidRPr="00F22BED">
        <w:t xml:space="preserve"> overshoot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si</m:t>
            </m:r>
          </m:sub>
        </m:sSub>
      </m:oMath>
      <w:r w:rsidRPr="00F22BED">
        <w:t xml:space="preserve"> is</w:t>
      </w:r>
      <w:r w:rsidR="00725173">
        <w:t xml:space="preserve"> the</w:t>
      </w:r>
      <w:r w:rsidRPr="00F22BED">
        <w:t xml:space="preserve"> settling time</w:t>
      </w:r>
      <w:r w:rsidR="00251A3C">
        <w:t xml:space="preserve"> for inner loop</w:t>
      </w:r>
      <w:r w:rsidRPr="00F22BED">
        <w:t xml:space="preserve"> and </w:t>
      </w:r>
      <m:oMath>
        <m:sSub>
          <m:sSubPr>
            <m:ctrlPr>
              <w:rPr>
                <w:rFonts w:ascii="Cambria Math" w:hAnsi="Cambria Math"/>
                <w:i/>
              </w:rPr>
            </m:ctrlPr>
          </m:sSubPr>
          <m:e>
            <m:r>
              <w:rPr>
                <w:rFonts w:ascii="Cambria Math" w:hAnsi="Cambria Math"/>
              </w:rPr>
              <m:t>f</m:t>
            </m:r>
          </m:e>
          <m:sub>
            <m:r>
              <w:rPr>
                <w:rFonts w:ascii="Cambria Math" w:hAnsi="Cambria Math"/>
              </w:rPr>
              <m:t>eq</m:t>
            </m:r>
          </m:sub>
        </m:sSub>
      </m:oMath>
      <w:r w:rsidRPr="00F22BED">
        <w:t xml:space="preserve"> is the engine </w:t>
      </w:r>
      <w:proofErr w:type="gramStart"/>
      <w:r w:rsidRPr="00F22BED">
        <w:t>frequenc</w:t>
      </w:r>
      <w:r w:rsidR="00251A3C">
        <w:t>y</w:t>
      </w:r>
      <w:r w:rsidRPr="00F22BED">
        <w:t>.</w:t>
      </w:r>
      <w:proofErr w:type="gramEnd"/>
    </w:p>
    <w:p w14:paraId="43B2847B" w14:textId="154752BC" w:rsidR="00F95F43" w:rsidRPr="00F22BED" w:rsidRDefault="00B30AFC" w:rsidP="00104440">
      <w:r w:rsidRPr="00F22BED">
        <w:t xml:space="preserve">Here the inner loop was </w:t>
      </w:r>
      <w:del w:id="560" w:author="Zhu, Jim" w:date="2022-04-19T16:33:00Z">
        <w:r w:rsidRPr="00F22BED" w:rsidDel="00DF3319">
          <w:delText xml:space="preserve">simulated </w:delText>
        </w:r>
      </w:del>
      <w:ins w:id="561" w:author="Zhu, Jim" w:date="2022-04-19T16:33:00Z">
        <w:r w:rsidR="00DF3319">
          <w:t xml:space="preserve">designed </w:t>
        </w:r>
      </w:ins>
      <w:r w:rsidRPr="00F22BED">
        <w:t>with settling time which was 3 times faster than the outer loop.</w:t>
      </w:r>
      <w:del w:id="562" w:author="Zhu, Jim" w:date="2022-04-19T16:34:00Z">
        <w:r w:rsidR="00D66B47" w:rsidRPr="00F22BED" w:rsidDel="00DF3319">
          <w:delText>.</w:delText>
        </w:r>
      </w:del>
      <w:r w:rsidR="00D66B47" w:rsidRPr="00F22BED">
        <w:t xml:space="preserve"> The simulation was performed</w:t>
      </w:r>
      <w:r w:rsidR="00F95F43" w:rsidRPr="00F22BED">
        <w:t xml:space="preserve"> which produced following result</w:t>
      </w:r>
      <w:r w:rsidR="00F8150F" w:rsidRPr="00F22BED">
        <w:t>s.</w:t>
      </w:r>
    </w:p>
    <w:p w14:paraId="4C939119" w14:textId="5B8A6419" w:rsidR="00182C0C" w:rsidRPr="00F22BED" w:rsidRDefault="003D0579" w:rsidP="00104440">
      <w:r w:rsidRPr="00F22BED">
        <w:t xml:space="preserve">                                         </w:t>
      </w:r>
      <w:r w:rsidR="009D78F4" w:rsidRPr="006F4506">
        <w:rPr>
          <w:noProof/>
        </w:rPr>
        <w:drawing>
          <wp:inline distT="0" distB="0" distL="0" distR="0" wp14:anchorId="7B9F8D07" wp14:editId="32F23D48">
            <wp:extent cx="2783046"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83046" cy="2743200"/>
                    </a:xfrm>
                    <a:prstGeom prst="rect">
                      <a:avLst/>
                    </a:prstGeom>
                  </pic:spPr>
                </pic:pic>
              </a:graphicData>
            </a:graphic>
          </wp:inline>
        </w:drawing>
      </w:r>
    </w:p>
    <w:p w14:paraId="0B0E5465" w14:textId="0BA25863" w:rsidR="00182C0C" w:rsidRPr="00F22BED" w:rsidRDefault="00B30AFC" w:rsidP="00104440">
      <w:r w:rsidRPr="00F22BED">
        <w:t xml:space="preserve">                                             </w:t>
      </w:r>
      <w:r w:rsidR="001717F3" w:rsidRPr="00F22BED">
        <w:t xml:space="preserve">             </w:t>
      </w:r>
      <w:r w:rsidR="007C3D89" w:rsidRPr="00F22BED">
        <w:t>Figure</w:t>
      </w:r>
      <w:r w:rsidR="00F8150F" w:rsidRPr="00F22BED">
        <w:t xml:space="preserve"> </w:t>
      </w:r>
      <w:r w:rsidRPr="00F22BED">
        <w:t>6.</w:t>
      </w:r>
      <w:r w:rsidR="00F95F43" w:rsidRPr="00F22BED">
        <w:t>4</w:t>
      </w:r>
      <w:r w:rsidRPr="00F22BED">
        <w:t xml:space="preserve"> position </w:t>
      </w:r>
      <w:r w:rsidR="00D63D01" w:rsidRPr="00F22BED">
        <w:t>vs</w:t>
      </w:r>
      <w:r w:rsidRPr="00F22BED">
        <w:t xml:space="preserve"> time </w:t>
      </w:r>
    </w:p>
    <w:p w14:paraId="112DAD27" w14:textId="15A3806B" w:rsidR="00C740DD" w:rsidRPr="00F22BED" w:rsidRDefault="00B30AFC" w:rsidP="00104440">
      <w:r w:rsidRPr="00F22BED">
        <w:t xml:space="preserve">As shown in the figure </w:t>
      </w:r>
      <w:r w:rsidR="00C115C2" w:rsidRPr="00F22BED">
        <w:t>6.4</w:t>
      </w:r>
      <w:r w:rsidRPr="00F22BED">
        <w:t xml:space="preserve"> sustained oscillations </w:t>
      </w:r>
      <w:commentRangeStart w:id="563"/>
      <w:r w:rsidRPr="00F22BED">
        <w:t>could</w:t>
      </w:r>
      <w:commentRangeEnd w:id="563"/>
      <w:r w:rsidR="00E93E4A">
        <w:rPr>
          <w:rStyle w:val="CommentReference"/>
        </w:rPr>
        <w:commentReference w:id="563"/>
      </w:r>
      <w:r w:rsidRPr="00F22BED">
        <w:t xml:space="preserve"> be achieved by using </w:t>
      </w:r>
      <w:r w:rsidR="002C6915" w:rsidRPr="00F22BED">
        <w:t>nested loop</w:t>
      </w:r>
      <w:r w:rsidRPr="00F22BED">
        <w:t xml:space="preserve"> method</w:t>
      </w:r>
      <w:r w:rsidR="00006FF7">
        <w:t xml:space="preserve"> for tracking error dynamics that is linearized along the nominal trajectory of the piston motion. As</w:t>
      </w:r>
      <w:r w:rsidRPr="00F22BED">
        <w:t xml:space="preserve"> the </w:t>
      </w:r>
      <w:r w:rsidR="00FF3E05" w:rsidRPr="00F22BED">
        <w:t xml:space="preserve">error </w:t>
      </w:r>
      <w:r w:rsidRPr="00F22BED">
        <w:t xml:space="preserve">correcting mechanism is available throughout the cycle the working of engine is robust. However, for the quoted Transient response parameters the FPLG produces a </w:t>
      </w:r>
      <w:commentRangeStart w:id="564"/>
      <w:r w:rsidRPr="00F22BED">
        <w:t xml:space="preserve">BDC error </w:t>
      </w:r>
      <w:r w:rsidR="00CB18D0" w:rsidRPr="00F22BED">
        <w:t>which is a small offset</w:t>
      </w:r>
      <w:r w:rsidR="00D26019" w:rsidRPr="00F22BED">
        <w:t xml:space="preserve"> i</w:t>
      </w:r>
      <w:r w:rsidR="0070190C" w:rsidRPr="00F22BED">
        <w:t>n</w:t>
      </w:r>
      <w:r w:rsidR="00D26019" w:rsidRPr="00F22BED">
        <w:t xml:space="preserve"> BDC position</w:t>
      </w:r>
      <w:r w:rsidR="00CB18D0" w:rsidRPr="00F22BED">
        <w:t xml:space="preserve"> at the end of the expansion stroke</w:t>
      </w:r>
      <w:commentRangeEnd w:id="564"/>
      <w:r w:rsidR="00D3542F">
        <w:rPr>
          <w:rStyle w:val="CommentReference"/>
        </w:rPr>
        <w:commentReference w:id="564"/>
      </w:r>
      <w:r w:rsidR="00CB18D0" w:rsidRPr="00F22BED">
        <w:t>. This error</w:t>
      </w:r>
      <w:r w:rsidRPr="00F22BED">
        <w:t xml:space="preserve"> may cause misfire in certain situations.</w:t>
      </w:r>
      <w:r w:rsidR="00C740DD" w:rsidRPr="00F22BED">
        <w:t xml:space="preserve"> A comparison of nominal position and actual position is shown figure 6.5.</w:t>
      </w:r>
    </w:p>
    <w:p w14:paraId="3F48228E" w14:textId="3C825479" w:rsidR="00C740DD" w:rsidRPr="00F22BED" w:rsidRDefault="00C740DD" w:rsidP="00104440"/>
    <w:p w14:paraId="4336290D" w14:textId="408208A5" w:rsidR="00C740DD" w:rsidRPr="00F22BED" w:rsidRDefault="00C740DD" w:rsidP="00104440"/>
    <w:p w14:paraId="1C9E7FA0" w14:textId="22A6A109" w:rsidR="00C740DD" w:rsidRPr="00F22BED" w:rsidRDefault="00C740DD" w:rsidP="00104440">
      <w:r w:rsidRPr="00F22BED">
        <w:lastRenderedPageBreak/>
        <w:t xml:space="preserve">                                           </w:t>
      </w:r>
      <w:r w:rsidR="009D78F4" w:rsidRPr="006F4506">
        <w:rPr>
          <w:noProof/>
        </w:rPr>
        <w:drawing>
          <wp:inline distT="0" distB="0" distL="0" distR="0" wp14:anchorId="0B745ADA" wp14:editId="09CE1518">
            <wp:extent cx="2743200" cy="2703925"/>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43200" cy="2703925"/>
                    </a:xfrm>
                    <a:prstGeom prst="rect">
                      <a:avLst/>
                    </a:prstGeom>
                  </pic:spPr>
                </pic:pic>
              </a:graphicData>
            </a:graphic>
          </wp:inline>
        </w:drawing>
      </w:r>
    </w:p>
    <w:p w14:paraId="6BA611AE" w14:textId="5529BE56" w:rsidR="00C740DD" w:rsidRPr="00F22BED" w:rsidRDefault="00C740DD" w:rsidP="00104440">
      <w:r w:rsidRPr="00F22BED">
        <w:t xml:space="preserve">                                               </w:t>
      </w:r>
      <w:r w:rsidR="002865D9" w:rsidRPr="00F22BED">
        <w:t xml:space="preserve">   </w:t>
      </w:r>
      <w:commentRangeStart w:id="565"/>
      <w:r w:rsidR="002865D9" w:rsidRPr="00F22BED">
        <w:t>Figure 6.5 actual position vs nominal position.</w:t>
      </w:r>
      <w:commentRangeEnd w:id="565"/>
      <w:r w:rsidR="00CB4991">
        <w:rPr>
          <w:rStyle w:val="CommentReference"/>
        </w:rPr>
        <w:commentReference w:id="565"/>
      </w:r>
    </w:p>
    <w:p w14:paraId="09F78253" w14:textId="1CE2492E" w:rsidR="003A65C1" w:rsidRPr="00F22BED" w:rsidRDefault="00C740DD" w:rsidP="00104440">
      <w:r w:rsidRPr="00F22BED">
        <w:t xml:space="preserve"> </w:t>
      </w:r>
      <w:r w:rsidR="00B30AFC" w:rsidRPr="00F22BED">
        <w:t xml:space="preserve"> The velocity and the phase curve </w:t>
      </w:r>
      <w:del w:id="566" w:author="Zhu, Jim" w:date="2022-04-19T16:36:00Z">
        <w:r w:rsidR="00124ADB" w:rsidRPr="00F22BED" w:rsidDel="00CB4991">
          <w:delText>have</w:delText>
        </w:r>
        <w:r w:rsidR="00B30AFC" w:rsidRPr="00F22BED" w:rsidDel="00CB4991">
          <w:delText xml:space="preserve"> been </w:delText>
        </w:r>
      </w:del>
      <w:ins w:id="567" w:author="Zhu, Jim" w:date="2022-04-19T16:36:00Z">
        <w:r w:rsidR="00CB4991">
          <w:t xml:space="preserve">are </w:t>
        </w:r>
      </w:ins>
      <w:r w:rsidR="00B30AFC" w:rsidRPr="00F22BED">
        <w:t>depicted in figure 6.</w:t>
      </w:r>
      <w:r w:rsidR="00A32097" w:rsidRPr="00F22BED">
        <w:t>6</w:t>
      </w:r>
      <w:r w:rsidR="00B30AFC" w:rsidRPr="00F22BED">
        <w:t xml:space="preserve"> and figure 6</w:t>
      </w:r>
      <w:r w:rsidR="009C197F" w:rsidRPr="00F22BED">
        <w:t>.</w:t>
      </w:r>
      <w:r w:rsidR="00A32097" w:rsidRPr="00F22BED">
        <w:t>7</w:t>
      </w:r>
      <w:ins w:id="568" w:author="Zhu, Jim" w:date="2022-04-19T16:36:00Z">
        <w:r w:rsidR="00CB4991">
          <w:t>, respectively.</w:t>
        </w:r>
      </w:ins>
      <w:r w:rsidR="003A65C1" w:rsidRPr="00F22BED">
        <w:t xml:space="preserve">  </w:t>
      </w:r>
    </w:p>
    <w:p w14:paraId="702E25DE" w14:textId="2710EBBE" w:rsidR="00182C0C" w:rsidRPr="00F22BED" w:rsidRDefault="003A65C1" w:rsidP="00104440">
      <w:r w:rsidRPr="00F22BED">
        <w:tab/>
      </w:r>
      <w:r w:rsidRPr="00F22BED">
        <w:tab/>
      </w:r>
      <w:r w:rsidR="00632CBF" w:rsidRPr="00F22BED">
        <w:t xml:space="preserve">              </w:t>
      </w:r>
      <w:r w:rsidR="004511F5" w:rsidRPr="00F22BED">
        <w:t xml:space="preserve">         </w:t>
      </w:r>
      <w:bookmarkStart w:id="569" w:name="_Toc96979837"/>
      <w:r w:rsidR="009D78F4" w:rsidRPr="006F4506">
        <w:rPr>
          <w:noProof/>
        </w:rPr>
        <w:drawing>
          <wp:inline distT="0" distB="0" distL="0" distR="0" wp14:anchorId="45C649AA" wp14:editId="6304CBB6">
            <wp:extent cx="2730945"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30945" cy="2743200"/>
                    </a:xfrm>
                    <a:prstGeom prst="rect">
                      <a:avLst/>
                    </a:prstGeom>
                  </pic:spPr>
                </pic:pic>
              </a:graphicData>
            </a:graphic>
          </wp:inline>
        </w:drawing>
      </w:r>
      <w:bookmarkEnd w:id="569"/>
    </w:p>
    <w:p w14:paraId="356F9F00" w14:textId="428FF87E" w:rsidR="00182C0C" w:rsidRPr="00F22BED" w:rsidRDefault="00B30AFC" w:rsidP="00104440">
      <w:r w:rsidRPr="00F22BED">
        <w:t xml:space="preserve">                                          </w:t>
      </w:r>
      <w:r w:rsidR="001717F3" w:rsidRPr="00F22BED">
        <w:t xml:space="preserve">       </w:t>
      </w:r>
      <w:r w:rsidR="009346D7">
        <w:t xml:space="preserve">            </w:t>
      </w:r>
      <w:r w:rsidR="001717F3" w:rsidRPr="00F22BED">
        <w:t xml:space="preserve"> </w:t>
      </w:r>
      <w:r w:rsidR="007C3D89" w:rsidRPr="00F22BED">
        <w:t>Figure</w:t>
      </w:r>
      <w:r w:rsidR="00EE6194" w:rsidRPr="00F22BED">
        <w:t xml:space="preserve"> </w:t>
      </w:r>
      <w:r w:rsidRPr="00F22BED">
        <w:t>6.</w:t>
      </w:r>
      <w:r w:rsidR="002865D9" w:rsidRPr="00F22BED">
        <w:t>6</w:t>
      </w:r>
      <w:r w:rsidR="00423007" w:rsidRPr="00F22BED">
        <w:t xml:space="preserve"> p</w:t>
      </w:r>
      <w:r w:rsidRPr="00F22BED">
        <w:t xml:space="preserve">iston velocity vs Time </w:t>
      </w:r>
    </w:p>
    <w:p w14:paraId="707926D4" w14:textId="2E9CB989" w:rsidR="003A65C1" w:rsidRPr="00F22BED" w:rsidRDefault="00F97FEF" w:rsidP="00104440">
      <w:r w:rsidRPr="00F22BED">
        <w:lastRenderedPageBreak/>
        <w:t xml:space="preserve">                                                    </w:t>
      </w:r>
      <w:bookmarkStart w:id="570" w:name="_Toc96979838"/>
      <w:r w:rsidR="009D78F4" w:rsidRPr="006F4506">
        <w:rPr>
          <w:noProof/>
        </w:rPr>
        <w:drawing>
          <wp:inline distT="0" distB="0" distL="0" distR="0" wp14:anchorId="36FFF366" wp14:editId="14294F39">
            <wp:extent cx="2742901" cy="2590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56336" cy="2603490"/>
                    </a:xfrm>
                    <a:prstGeom prst="rect">
                      <a:avLst/>
                    </a:prstGeom>
                  </pic:spPr>
                </pic:pic>
              </a:graphicData>
            </a:graphic>
          </wp:inline>
        </w:drawing>
      </w:r>
      <w:bookmarkEnd w:id="570"/>
    </w:p>
    <w:p w14:paraId="6BEA8489" w14:textId="158BC7EA" w:rsidR="00182C0C" w:rsidRPr="00F22BED" w:rsidRDefault="00F922F7" w:rsidP="00104440">
      <w:r w:rsidRPr="00F22BED">
        <w:t xml:space="preserve">                                                  </w:t>
      </w:r>
      <w:commentRangeStart w:id="571"/>
      <w:r w:rsidR="007C3D89" w:rsidRPr="00F22BED">
        <w:t>Figure</w:t>
      </w:r>
      <w:r w:rsidR="00EE6194" w:rsidRPr="00F22BED">
        <w:t xml:space="preserve"> </w:t>
      </w:r>
      <w:r w:rsidR="00B30AFC" w:rsidRPr="00F22BED">
        <w:t>6.</w:t>
      </w:r>
      <w:r w:rsidR="005C6BAD" w:rsidRPr="00F22BED">
        <w:t>7</w:t>
      </w:r>
      <w:r w:rsidR="00B30AFC" w:rsidRPr="00F22BED">
        <w:t xml:space="preserve"> phase diagram velocity vs position  </w:t>
      </w:r>
      <w:commentRangeEnd w:id="571"/>
      <w:r w:rsidR="00CB4991">
        <w:rPr>
          <w:rStyle w:val="CommentReference"/>
        </w:rPr>
        <w:commentReference w:id="571"/>
      </w:r>
    </w:p>
    <w:p w14:paraId="429ED5BA" w14:textId="507AE62B" w:rsidR="006D75DB" w:rsidRPr="00F22BED" w:rsidRDefault="006D75DB" w:rsidP="00104440">
      <w:commentRangeStart w:id="572"/>
      <w:r w:rsidRPr="00F22BED">
        <w:t xml:space="preserve">Figure 6.8 </w:t>
      </w:r>
      <w:commentRangeEnd w:id="572"/>
      <w:r w:rsidR="00CD6EAE">
        <w:rPr>
          <w:rStyle w:val="CommentReference"/>
        </w:rPr>
        <w:commentReference w:id="572"/>
      </w:r>
      <w:r w:rsidRPr="00F22BED">
        <w:t>shows comparison between actual velocity and nominal velocity.</w:t>
      </w:r>
    </w:p>
    <w:p w14:paraId="7233109C" w14:textId="77777777" w:rsidR="006D75DB" w:rsidRPr="00F22BED" w:rsidRDefault="006D75DB" w:rsidP="00104440">
      <w:pPr>
        <w:pStyle w:val="Heading3"/>
      </w:pPr>
    </w:p>
    <w:p w14:paraId="1EEB601A" w14:textId="4D867770" w:rsidR="00182C0C" w:rsidRPr="00F22BED" w:rsidRDefault="00632CBF" w:rsidP="00104440">
      <w:pPr>
        <w:rPr>
          <w:noProof/>
        </w:rPr>
      </w:pPr>
      <w:r w:rsidRPr="00F22BED">
        <w:t xml:space="preserve">                                               </w:t>
      </w:r>
      <w:r w:rsidR="009D78F4" w:rsidRPr="006F4506">
        <w:rPr>
          <w:noProof/>
        </w:rPr>
        <w:drawing>
          <wp:inline distT="0" distB="0" distL="0" distR="0" wp14:anchorId="719C6DDE" wp14:editId="192FE100">
            <wp:extent cx="2743200" cy="2755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43200" cy="2755515"/>
                    </a:xfrm>
                    <a:prstGeom prst="rect">
                      <a:avLst/>
                    </a:prstGeom>
                  </pic:spPr>
                </pic:pic>
              </a:graphicData>
            </a:graphic>
          </wp:inline>
        </w:drawing>
      </w:r>
      <w:r w:rsidRPr="00F22BED">
        <w:t xml:space="preserve">     </w:t>
      </w:r>
    </w:p>
    <w:p w14:paraId="6CB67861" w14:textId="64B9B459" w:rsidR="00110FE7" w:rsidRPr="00F22BED" w:rsidRDefault="00632CBF" w:rsidP="00104440">
      <w:r w:rsidRPr="00F22BED">
        <w:t xml:space="preserve">                                               </w:t>
      </w:r>
      <w:commentRangeStart w:id="573"/>
      <w:r w:rsidRPr="00F22BED">
        <w:t>Figure 6.8 actual velocity vs nominal velocity.</w:t>
      </w:r>
      <w:commentRangeEnd w:id="573"/>
      <w:r w:rsidR="009B6CFA">
        <w:rPr>
          <w:rStyle w:val="CommentReference"/>
        </w:rPr>
        <w:commentReference w:id="573"/>
      </w:r>
    </w:p>
    <w:p w14:paraId="0967FF1E" w14:textId="2277EBD3" w:rsidR="00632CBF" w:rsidRPr="00F22BED" w:rsidRDefault="00110FE7" w:rsidP="00860697">
      <w:r>
        <w:lastRenderedPageBreak/>
        <w:tab/>
      </w:r>
      <w:r>
        <w:tab/>
        <w:t xml:space="preserve">              </w:t>
      </w:r>
      <w:r w:rsidRPr="00110FE7">
        <w:rPr>
          <w:noProof/>
        </w:rPr>
        <w:drawing>
          <wp:inline distT="0" distB="0" distL="0" distR="0" wp14:anchorId="07B97B48" wp14:editId="4FA5CD1E">
            <wp:extent cx="3017520" cy="3017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17520" cy="3017520"/>
                    </a:xfrm>
                    <a:prstGeom prst="rect">
                      <a:avLst/>
                    </a:prstGeom>
                  </pic:spPr>
                </pic:pic>
              </a:graphicData>
            </a:graphic>
          </wp:inline>
        </w:drawing>
      </w:r>
    </w:p>
    <w:p w14:paraId="14B7B8ED" w14:textId="5B7238A5" w:rsidR="00182C0C" w:rsidRPr="00F22BED" w:rsidRDefault="009B6D59">
      <w:r w:rsidRPr="00F22BED">
        <w:t xml:space="preserve">            </w:t>
      </w:r>
      <w:r w:rsidR="00D80E94">
        <w:t xml:space="preserve">                                     </w:t>
      </w:r>
      <w:commentRangeStart w:id="574"/>
      <w:r w:rsidR="00110FE7">
        <w:t>F</w:t>
      </w:r>
      <w:r w:rsidR="007C3D89" w:rsidRPr="00F22BED">
        <w:t>igure</w:t>
      </w:r>
      <w:r w:rsidR="00EE6194" w:rsidRPr="00F22BED">
        <w:t xml:space="preserve"> </w:t>
      </w:r>
      <w:r w:rsidR="00B30AFC" w:rsidRPr="00F22BED">
        <w:t>6.</w:t>
      </w:r>
      <w:r w:rsidR="00536556" w:rsidRPr="00F22BED">
        <w:t>9</w:t>
      </w:r>
      <w:r w:rsidR="00C115C2" w:rsidRPr="00F22BED">
        <w:t xml:space="preserve"> C</w:t>
      </w:r>
      <w:r w:rsidR="00B30AFC" w:rsidRPr="00F22BED">
        <w:t>urrent</w:t>
      </w:r>
      <w:r w:rsidR="001C41B2" w:rsidRPr="00F22BED">
        <w:t xml:space="preserve"> </w:t>
      </w:r>
      <w:del w:id="575" w:author="Zhu, Jim" w:date="2022-04-19T22:31:00Z">
        <w:r w:rsidR="001C41B2" w:rsidRPr="00F22BED" w:rsidDel="00FE012A">
          <w:delText>command</w:delText>
        </w:r>
        <w:r w:rsidR="00B30AFC" w:rsidRPr="00F22BED" w:rsidDel="00FE012A">
          <w:delText xml:space="preserve"> </w:delText>
        </w:r>
      </w:del>
      <w:r w:rsidR="00B30AFC" w:rsidRPr="00F22BED">
        <w:t xml:space="preserve">vs time </w:t>
      </w:r>
      <w:commentRangeEnd w:id="574"/>
      <w:r w:rsidR="009B6CFA">
        <w:rPr>
          <w:rStyle w:val="CommentReference"/>
        </w:rPr>
        <w:commentReference w:id="574"/>
      </w:r>
    </w:p>
    <w:p w14:paraId="48A4A2F4" w14:textId="5EF961C7" w:rsidR="002B3374" w:rsidRPr="00F22BED" w:rsidRDefault="002B3374" w:rsidP="00104440">
      <w:r w:rsidRPr="00F22BED">
        <w:t>Figure 6.</w:t>
      </w:r>
      <w:r w:rsidR="00536556" w:rsidRPr="00F22BED">
        <w:t>9</w:t>
      </w:r>
      <w:r w:rsidRPr="00F22BED">
        <w:t xml:space="preserve"> shows total current in the LEM. As discussed in section 2.3</w:t>
      </w:r>
      <w:r w:rsidR="00892048" w:rsidRPr="00F22BED">
        <w:t xml:space="preserve"> t</w:t>
      </w:r>
      <w:r w:rsidRPr="00F22BED">
        <w:t>otal current has two components</w:t>
      </w:r>
      <w:r w:rsidR="00892048" w:rsidRPr="00F22BED">
        <w:t>,</w:t>
      </w:r>
      <w:r w:rsidRPr="00F22BED">
        <w:t xml:space="preserve"> load current and </w:t>
      </w:r>
      <w:commentRangeStart w:id="576"/>
      <w:r w:rsidRPr="00F22BED">
        <w:t xml:space="preserve">control </w:t>
      </w:r>
      <w:r w:rsidR="00DD4E2C" w:rsidRPr="00F22BED">
        <w:t>current</w:t>
      </w:r>
      <w:commentRangeEnd w:id="576"/>
      <w:r w:rsidR="009B6CFA">
        <w:rPr>
          <w:rStyle w:val="CommentReference"/>
        </w:rPr>
        <w:commentReference w:id="576"/>
      </w:r>
      <w:r w:rsidR="00DD4E2C" w:rsidRPr="00F22BED">
        <w:t>. The values of load current and control current were separately plotted in figure 6.</w:t>
      </w:r>
      <w:r w:rsidR="00565E90" w:rsidRPr="00F22BED">
        <w:t>10</w:t>
      </w:r>
      <w:r w:rsidR="00DD4E2C" w:rsidRPr="00F22BED">
        <w:t xml:space="preserve"> and it was verified that the load current is</w:t>
      </w:r>
      <w:r w:rsidR="006F4E78" w:rsidRPr="00F22BED">
        <w:t xml:space="preserve"> a</w:t>
      </w:r>
      <w:r w:rsidR="00DD4E2C" w:rsidRPr="00F22BED">
        <w:t xml:space="preserve"> sinusoidal wave.</w:t>
      </w:r>
    </w:p>
    <w:p w14:paraId="1C2BD34F" w14:textId="26993DF7" w:rsidR="00DD4E2C" w:rsidRPr="00F22BED" w:rsidRDefault="002C041F" w:rsidP="00104440">
      <w:r w:rsidRPr="00F22BED">
        <w:t xml:space="preserve">   </w:t>
      </w:r>
      <w:r w:rsidR="005445E9" w:rsidRPr="00F22BED">
        <w:t xml:space="preserve">                              </w:t>
      </w:r>
      <w:r w:rsidRPr="00F22BED">
        <w:t xml:space="preserve">      </w:t>
      </w:r>
      <w:r w:rsidR="00936BB2" w:rsidRPr="006F4506">
        <w:rPr>
          <w:noProof/>
        </w:rPr>
        <w:drawing>
          <wp:inline distT="0" distB="0" distL="0" distR="0" wp14:anchorId="45654E55" wp14:editId="5A7AF509">
            <wp:extent cx="5715000" cy="24917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15138" cy="2491800"/>
                    </a:xfrm>
                    <a:prstGeom prst="rect">
                      <a:avLst/>
                    </a:prstGeom>
                  </pic:spPr>
                </pic:pic>
              </a:graphicData>
            </a:graphic>
          </wp:inline>
        </w:drawing>
      </w:r>
    </w:p>
    <w:p w14:paraId="16F8AAD9" w14:textId="291D2FCB" w:rsidR="002C041F" w:rsidRPr="00F22BED" w:rsidRDefault="002C041F" w:rsidP="00104440">
      <w:r w:rsidRPr="00F22BED">
        <w:tab/>
      </w:r>
      <w:r w:rsidRPr="00F22BED">
        <w:tab/>
      </w:r>
      <w:r w:rsidRPr="00F22BED">
        <w:tab/>
      </w:r>
      <w:r w:rsidRPr="00F22BED">
        <w:tab/>
      </w:r>
      <w:r w:rsidR="00165BDF" w:rsidRPr="00F22BED">
        <w:t xml:space="preserve">          </w:t>
      </w:r>
      <w:r w:rsidRPr="00F22BED">
        <w:t>Figure 6.</w:t>
      </w:r>
      <w:r w:rsidR="00536556" w:rsidRPr="00F22BED">
        <w:t>10</w:t>
      </w:r>
      <w:r w:rsidRPr="00F22BED">
        <w:t xml:space="preserve"> control/load current vs time</w:t>
      </w:r>
    </w:p>
    <w:p w14:paraId="06AFBCDF" w14:textId="3E97AFEB" w:rsidR="00E054EB" w:rsidRDefault="002C041F" w:rsidP="00104440">
      <w:r w:rsidRPr="00F22BED">
        <w:t xml:space="preserve">The RMS value of load current is </w:t>
      </w:r>
      <w:r w:rsidR="005C68EB" w:rsidRPr="00F22BED">
        <w:t>49.</w:t>
      </w:r>
      <w:r w:rsidR="00A866B6">
        <w:t>96</w:t>
      </w:r>
      <w:r w:rsidRPr="00F22BED">
        <w:t>A against 50 A as desired. Thus</w:t>
      </w:r>
      <w:r w:rsidR="00376E63" w:rsidRPr="00F22BED">
        <w:t>,</w:t>
      </w:r>
      <w:r w:rsidRPr="00F22BED">
        <w:t xml:space="preserve"> the load current error is </w:t>
      </w:r>
      <w:r w:rsidR="00F7715E" w:rsidRPr="00F22BED">
        <w:t>0.</w:t>
      </w:r>
      <w:r w:rsidR="00A866B6">
        <w:t>08</w:t>
      </w:r>
      <w:r w:rsidRPr="00F22BED">
        <w:t xml:space="preserve">%. </w:t>
      </w:r>
      <w:r w:rsidR="005445E9" w:rsidRPr="00F22BED">
        <w:t>Control current represents control effort that is required to</w:t>
      </w:r>
      <w:ins w:id="577" w:author="Zhu, Jim" w:date="2022-04-19T21:56:00Z">
        <w:r w:rsidR="003F4461">
          <w:t xml:space="preserve"> correct trajectory tracking </w:t>
        </w:r>
        <w:r w:rsidR="003F4461">
          <w:lastRenderedPageBreak/>
          <w:t>errors,</w:t>
        </w:r>
      </w:ins>
      <w:r w:rsidR="005445E9" w:rsidRPr="00F22BED">
        <w:t xml:space="preserve"> overcome energy </w:t>
      </w:r>
      <w:r w:rsidR="00BC0557" w:rsidRPr="00F22BED">
        <w:t>losses</w:t>
      </w:r>
      <w:ins w:id="578" w:author="Zhu, Jim" w:date="2022-04-19T21:57:00Z">
        <w:r w:rsidR="003F4461">
          <w:t>,</w:t>
        </w:r>
      </w:ins>
      <w:r w:rsidR="002D3144">
        <w:t xml:space="preserve"> and </w:t>
      </w:r>
      <w:del w:id="579" w:author="Zhu, Jim" w:date="2022-04-19T21:57:00Z">
        <w:r w:rsidR="002D3144" w:rsidDel="003F4461">
          <w:delText>the energy stored</w:delText>
        </w:r>
      </w:del>
      <w:ins w:id="580" w:author="Zhu, Jim" w:date="2022-04-19T21:57:00Z">
        <w:r w:rsidR="003F4461">
          <w:t xml:space="preserve">store </w:t>
        </w:r>
      </w:ins>
      <w:ins w:id="581" w:author="Zhu, Jim" w:date="2022-04-19T21:58:00Z">
        <w:r w:rsidR="003F4461">
          <w:t xml:space="preserve">half of the </w:t>
        </w:r>
        <w:r w:rsidR="00EE0C3C">
          <w:t xml:space="preserve">electric </w:t>
        </w:r>
        <w:r w:rsidR="003F4461">
          <w:t>energy</w:t>
        </w:r>
      </w:ins>
      <w:r w:rsidR="002D3144">
        <w:t xml:space="preserve"> </w:t>
      </w:r>
      <w:ins w:id="582" w:author="Zhu, Jim" w:date="2022-04-19T21:58:00Z">
        <w:r w:rsidR="00EE0C3C">
          <w:t xml:space="preserve">for the load during the expansion stroke </w:t>
        </w:r>
      </w:ins>
      <w:del w:id="583" w:author="Zhu, Jim" w:date="2022-04-19T21:58:00Z">
        <w:r w:rsidR="002D3144" w:rsidDel="00EE0C3C">
          <w:delText>in contr</w:delText>
        </w:r>
      </w:del>
      <w:del w:id="584" w:author="Zhu, Jim" w:date="2022-04-19T21:59:00Z">
        <w:r w:rsidR="002D3144" w:rsidDel="00EE0C3C">
          <w:delText xml:space="preserve">oller </w:delText>
        </w:r>
      </w:del>
      <w:r w:rsidR="002D3144">
        <w:t>that is released</w:t>
      </w:r>
      <w:ins w:id="585" w:author="Zhu, Jim" w:date="2022-04-19T21:59:00Z">
        <w:r w:rsidR="00EE0C3C">
          <w:t xml:space="preserve"> during the compression stroke</w:t>
        </w:r>
      </w:ins>
      <w:r w:rsidR="00BC0557" w:rsidRPr="00F22BED">
        <w:t>. The</w:t>
      </w:r>
      <w:r w:rsidR="00B35B6C" w:rsidRPr="00F22BED">
        <w:t xml:space="preserve"> RMS value of control current is </w:t>
      </w:r>
      <w:r w:rsidR="003A4E9C" w:rsidRPr="00F22BED">
        <w:t>131.1</w:t>
      </w:r>
      <w:r w:rsidR="00B35B6C" w:rsidRPr="00F22BED">
        <w:t xml:space="preserve"> A</w:t>
      </w:r>
      <w:r w:rsidR="005B7E6B" w:rsidRPr="00F22BED">
        <w:t xml:space="preserve">. </w:t>
      </w:r>
      <w:r w:rsidR="004F5DF8" w:rsidRPr="00F22BED">
        <w:t xml:space="preserve">The voltage produced in </w:t>
      </w:r>
      <w:r w:rsidR="007F55EC" w:rsidRPr="00F22BED">
        <w:t>LEM is</w:t>
      </w:r>
      <w:r w:rsidR="004F5DF8" w:rsidRPr="00F22BED">
        <w:t xml:space="preserve"> proportional to velocity</w:t>
      </w:r>
      <w:r w:rsidR="00F029EF" w:rsidRPr="00F22BED">
        <w:t>. Figure 6.</w:t>
      </w:r>
      <w:r w:rsidR="00BC0557" w:rsidRPr="00F22BED">
        <w:t>11</w:t>
      </w:r>
      <w:r w:rsidR="00F029EF" w:rsidRPr="00F22BED">
        <w:t xml:space="preserve"> shows voltage </w:t>
      </w:r>
      <w:r w:rsidR="00396D6A" w:rsidRPr="00F22BED">
        <w:t>vs Time plot</w:t>
      </w:r>
      <w:r w:rsidR="00185839">
        <w:t>. T</w:t>
      </w:r>
      <w:r w:rsidR="00396D6A" w:rsidRPr="00F22BED">
        <w:t xml:space="preserve">he </w:t>
      </w:r>
      <w:r w:rsidR="00BC4D0D" w:rsidRPr="00F22BED">
        <w:t xml:space="preserve">RMS value of voltage is </w:t>
      </w:r>
      <w:r w:rsidR="007F7928" w:rsidRPr="00F22BED">
        <w:t>29</w:t>
      </w:r>
      <w:r w:rsidR="00B90BD2">
        <w:t>9</w:t>
      </w:r>
      <w:r w:rsidR="007F7928" w:rsidRPr="00F22BED">
        <w:t>.</w:t>
      </w:r>
      <w:r w:rsidR="00BE57B0">
        <w:t>8</w:t>
      </w:r>
      <w:r w:rsidR="002F54FF">
        <w:t xml:space="preserve">. </w:t>
      </w:r>
      <w:del w:id="586" w:author="Zhu, Jim" w:date="2022-04-19T21:59:00Z">
        <w:r w:rsidR="002F54FF" w:rsidDel="00EE0C3C">
          <w:delText>The control system provides power to the LEM machine to overcome the losses</w:delText>
        </w:r>
        <w:r w:rsidR="002D3144" w:rsidDel="00EE0C3C">
          <w:delText>.</w:delText>
        </w:r>
        <w:r w:rsidR="002F54FF" w:rsidDel="00EE0C3C">
          <w:delText xml:space="preserve"> </w:delText>
        </w:r>
        <w:r w:rsidR="002D3144" w:rsidDel="00EE0C3C">
          <w:delText>I</w:delText>
        </w:r>
        <w:r w:rsidR="002F54FF" w:rsidDel="00EE0C3C">
          <w:delText xml:space="preserve">t also stores </w:delText>
        </w:r>
        <w:r w:rsidR="002D3144" w:rsidDel="00EE0C3C">
          <w:delText>half</w:delText>
        </w:r>
        <w:r w:rsidR="002F54FF" w:rsidDel="00EE0C3C">
          <w:delText xml:space="preserve"> energy released during </w:delText>
        </w:r>
        <w:r w:rsidR="002D3144" w:rsidDel="00EE0C3C">
          <w:delText xml:space="preserve">expansion stroke which is released to </w:delText>
        </w:r>
      </w:del>
      <w:del w:id="587" w:author="Zhu, Jim" w:date="2022-04-19T21:56:00Z">
        <w:r w:rsidR="002F54FF" w:rsidDel="003F4461">
          <w:delText xml:space="preserve"> </w:delText>
        </w:r>
      </w:del>
      <w:del w:id="588" w:author="Zhu, Jim" w:date="2022-04-19T21:59:00Z">
        <w:r w:rsidR="00E054EB" w:rsidDel="00EE0C3C">
          <w:delText>the</w:delText>
        </w:r>
        <w:r w:rsidR="002D3144" w:rsidDel="00EE0C3C">
          <w:delText xml:space="preserve"> load during compression str</w:delText>
        </w:r>
        <w:r w:rsidR="00586F39" w:rsidDel="00EE0C3C">
          <w:delText>o</w:delText>
        </w:r>
        <w:r w:rsidR="002D3144" w:rsidDel="00EE0C3C">
          <w:delText>ke.</w:delText>
        </w:r>
        <w:r w:rsidR="00E054EB" w:rsidDel="00EE0C3C">
          <w:delText xml:space="preserve"> </w:delText>
        </w:r>
      </w:del>
      <w:commentRangeStart w:id="589"/>
      <w:r w:rsidR="00E054EB">
        <w:t>Figure 6.12 shows Control power vs Time plot.</w:t>
      </w:r>
      <w:commentRangeEnd w:id="589"/>
      <w:r w:rsidR="00EE0C3C">
        <w:rPr>
          <w:rStyle w:val="CommentReference"/>
        </w:rPr>
        <w:commentReference w:id="589"/>
      </w:r>
    </w:p>
    <w:p w14:paraId="7A225583" w14:textId="6EE4EE28" w:rsidR="002C041F" w:rsidRPr="00F22BED" w:rsidRDefault="00E054EB" w:rsidP="00104440">
      <w:r>
        <w:t xml:space="preserve"> </w:t>
      </w:r>
      <w:r w:rsidR="002F54FF">
        <w:t xml:space="preserve"> </w:t>
      </w:r>
    </w:p>
    <w:p w14:paraId="50992702" w14:textId="4817018F" w:rsidR="00B05142" w:rsidRPr="00F22BED" w:rsidRDefault="00165BDF" w:rsidP="00104440">
      <w:r w:rsidRPr="00F22BED">
        <w:t xml:space="preserve">      </w:t>
      </w:r>
      <w:r w:rsidR="00536556" w:rsidRPr="00F22BED">
        <w:t xml:space="preserve">             </w:t>
      </w:r>
      <w:r w:rsidR="00320DB2">
        <w:t xml:space="preserve">              </w:t>
      </w:r>
      <w:r w:rsidR="00536556" w:rsidRPr="00F22BED">
        <w:t xml:space="preserve"> </w:t>
      </w:r>
      <w:r w:rsidRPr="00F22BED">
        <w:t xml:space="preserve">    </w:t>
      </w:r>
      <w:r w:rsidR="00936BB2" w:rsidRPr="00936BB2">
        <w:rPr>
          <w:noProof/>
        </w:rPr>
        <w:drawing>
          <wp:inline distT="0" distB="0" distL="0" distR="0" wp14:anchorId="2F0B874B" wp14:editId="0D0C60F6">
            <wp:extent cx="3017520" cy="29972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17520" cy="2997209"/>
                    </a:xfrm>
                    <a:prstGeom prst="rect">
                      <a:avLst/>
                    </a:prstGeom>
                  </pic:spPr>
                </pic:pic>
              </a:graphicData>
            </a:graphic>
          </wp:inline>
        </w:drawing>
      </w:r>
    </w:p>
    <w:p w14:paraId="6BC17A97" w14:textId="577E1322" w:rsidR="00B05142" w:rsidRDefault="00B05142" w:rsidP="00104440">
      <w:r w:rsidRPr="00F22BED">
        <w:tab/>
      </w:r>
      <w:r w:rsidRPr="00F22BED">
        <w:tab/>
      </w:r>
      <w:r w:rsidRPr="00F22BED">
        <w:tab/>
      </w:r>
      <w:r w:rsidRPr="00F22BED">
        <w:tab/>
      </w:r>
      <w:r w:rsidR="00165BDF" w:rsidRPr="00F22BED">
        <w:t xml:space="preserve">         </w:t>
      </w:r>
      <w:r w:rsidRPr="00F22BED">
        <w:t>Fig</w:t>
      </w:r>
      <w:r w:rsidR="00EE136A" w:rsidRPr="00F22BED">
        <w:t>ure</w:t>
      </w:r>
      <w:r w:rsidRPr="00F22BED">
        <w:t xml:space="preserve"> 6.</w:t>
      </w:r>
      <w:r w:rsidR="005C6BAD" w:rsidRPr="00F22BED">
        <w:t>1</w:t>
      </w:r>
      <w:r w:rsidR="00536556" w:rsidRPr="00F22BED">
        <w:t>1</w:t>
      </w:r>
      <w:r w:rsidRPr="00F22BED">
        <w:t xml:space="preserve"> Voltage vs Time </w:t>
      </w:r>
    </w:p>
    <w:p w14:paraId="71079AC8" w14:textId="1AB0ED93" w:rsidR="00E054EB" w:rsidRDefault="00E054EB" w:rsidP="00104440">
      <w:r>
        <w:lastRenderedPageBreak/>
        <w:t xml:space="preserve">                                              </w:t>
      </w:r>
      <w:r w:rsidR="00544E65" w:rsidRPr="00034020">
        <w:rPr>
          <w:noProof/>
        </w:rPr>
        <w:drawing>
          <wp:inline distT="0" distB="0" distL="0" distR="0" wp14:anchorId="713CFB30" wp14:editId="103A6792">
            <wp:extent cx="3017520" cy="3017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17520" cy="3017520"/>
                    </a:xfrm>
                    <a:prstGeom prst="rect">
                      <a:avLst/>
                    </a:prstGeom>
                  </pic:spPr>
                </pic:pic>
              </a:graphicData>
            </a:graphic>
          </wp:inline>
        </w:drawing>
      </w:r>
    </w:p>
    <w:p w14:paraId="082957C1" w14:textId="3A7F8DEA" w:rsidR="00E054EB" w:rsidRPr="00F22BED" w:rsidRDefault="00E054EB" w:rsidP="00104440">
      <w:r>
        <w:t xml:space="preserve">                                                          </w:t>
      </w:r>
      <w:r w:rsidRPr="00F22BED">
        <w:t>Figure 6.1</w:t>
      </w:r>
      <w:r w:rsidR="00CB44AF">
        <w:t>2</w:t>
      </w:r>
      <w:r w:rsidRPr="00F22BED">
        <w:t xml:space="preserve"> </w:t>
      </w:r>
      <w:r w:rsidR="00CB44AF">
        <w:t>Control power</w:t>
      </w:r>
      <w:r w:rsidRPr="00F22BED">
        <w:t xml:space="preserve"> vs Time</w:t>
      </w:r>
    </w:p>
    <w:p w14:paraId="3B3F132E" w14:textId="7EBB9C4A" w:rsidR="00FE431E" w:rsidRDefault="00FE431E" w:rsidP="00104440">
      <w:r>
        <w:t>The Out</w:t>
      </w:r>
      <w:ins w:id="590" w:author="Zhu, Jim" w:date="2022-04-19T22:02:00Z">
        <w:r w:rsidR="00EE0C3C">
          <w:t xml:space="preserve">put </w:t>
        </w:r>
      </w:ins>
      <w:r>
        <w:t xml:space="preserve">power that is the power </w:t>
      </w:r>
      <w:del w:id="591" w:author="Zhu, Jim" w:date="2022-04-19T22:02:00Z">
        <w:r w:rsidDel="00EE0C3C">
          <w:delText xml:space="preserve">across </w:delText>
        </w:r>
      </w:del>
      <w:ins w:id="592" w:author="Zhu, Jim" w:date="2022-04-19T22:02:00Z">
        <w:r w:rsidR="00EE0C3C">
          <w:t xml:space="preserve">absorbed by </w:t>
        </w:r>
      </w:ins>
      <w:r>
        <w:t xml:space="preserve">load is shown in Figure 6.13. The simulation suggests </w:t>
      </w:r>
      <w:ins w:id="593" w:author="Zhu, Jim" w:date="2022-04-19T22:02:00Z">
        <w:r w:rsidR="00EE0C3C">
          <w:t xml:space="preserve">that </w:t>
        </w:r>
      </w:ins>
      <w:r>
        <w:t xml:space="preserve">the average </w:t>
      </w:r>
      <w:ins w:id="594" w:author="Zhu, Jim" w:date="2022-04-19T22:09:00Z">
        <w:r w:rsidR="00087D01">
          <w:t xml:space="preserve">output </w:t>
        </w:r>
      </w:ins>
      <w:r>
        <w:t>power of the generator is 14</w:t>
      </w:r>
      <w:r w:rsidR="009932BB">
        <w:t>978</w:t>
      </w:r>
      <w:r w:rsidR="001008C0">
        <w:t>.</w:t>
      </w:r>
      <w:r w:rsidR="009932BB">
        <w:t>9</w:t>
      </w:r>
      <w:r>
        <w:t xml:space="preserve"> W against 15000 W nominal value</w:t>
      </w:r>
      <w:r w:rsidR="00854021">
        <w:t>.</w:t>
      </w:r>
    </w:p>
    <w:p w14:paraId="3322C0DB" w14:textId="7D1C157D" w:rsidR="00FE431E" w:rsidRDefault="00D30C97" w:rsidP="00104440">
      <w:r>
        <w:t xml:space="preserve">                                            </w:t>
      </w:r>
      <w:r w:rsidR="00544E65" w:rsidRPr="00034020">
        <w:rPr>
          <w:noProof/>
        </w:rPr>
        <w:drawing>
          <wp:inline distT="0" distB="0" distL="0" distR="0" wp14:anchorId="42A548E0" wp14:editId="337A2CE7">
            <wp:extent cx="3135086" cy="283464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35086" cy="2834640"/>
                    </a:xfrm>
                    <a:prstGeom prst="rect">
                      <a:avLst/>
                    </a:prstGeom>
                  </pic:spPr>
                </pic:pic>
              </a:graphicData>
            </a:graphic>
          </wp:inline>
        </w:drawing>
      </w:r>
    </w:p>
    <w:p w14:paraId="55090F98" w14:textId="235C0461" w:rsidR="00D30C97" w:rsidRDefault="00D30C97" w:rsidP="00D30C97">
      <w:pPr>
        <w:ind w:left="2880" w:firstLine="720"/>
      </w:pPr>
      <w:r w:rsidRPr="00F22BED">
        <w:t>Figure 6.1</w:t>
      </w:r>
      <w:r>
        <w:t>3</w:t>
      </w:r>
      <w:r w:rsidRPr="00F22BED">
        <w:t xml:space="preserve"> </w:t>
      </w:r>
      <w:commentRangeStart w:id="595"/>
      <w:r w:rsidRPr="00F22BED">
        <w:t>po</w:t>
      </w:r>
      <w:r>
        <w:t>wer to load</w:t>
      </w:r>
      <w:r w:rsidRPr="00F22BED">
        <w:t xml:space="preserve"> vs time</w:t>
      </w:r>
      <w:commentRangeEnd w:id="595"/>
      <w:r w:rsidR="00A950B3">
        <w:rPr>
          <w:rStyle w:val="CommentReference"/>
        </w:rPr>
        <w:commentReference w:id="595"/>
      </w:r>
    </w:p>
    <w:p w14:paraId="038C421A" w14:textId="511B2634" w:rsidR="00EE136A" w:rsidRPr="00F22BED" w:rsidRDefault="00EE136A" w:rsidP="00104440">
      <w:commentRangeStart w:id="596"/>
      <w:r w:rsidRPr="00F22BED">
        <w:t xml:space="preserve">Control current is used for correction of velocity and position </w:t>
      </w:r>
      <w:ins w:id="597" w:author="Zhu, Jim" w:date="2022-04-19T22:13:00Z">
        <w:r w:rsidR="00C67CB2">
          <w:t>traject</w:t>
        </w:r>
      </w:ins>
      <w:ins w:id="598" w:author="Zhu, Jim" w:date="2022-04-19T22:14:00Z">
        <w:r w:rsidR="00C67CB2">
          <w:t xml:space="preserve">ory </w:t>
        </w:r>
      </w:ins>
      <w:r w:rsidRPr="00F22BED">
        <w:t>error</w:t>
      </w:r>
      <w:ins w:id="599" w:author="Zhu, Jim" w:date="2022-04-19T22:14:00Z">
        <w:r w:rsidR="00C67CB2">
          <w:t>s.</w:t>
        </w:r>
      </w:ins>
      <w:r w:rsidRPr="00F22BED">
        <w:t xml:space="preserve"> </w:t>
      </w:r>
      <w:del w:id="600" w:author="Zhu, Jim" w:date="2022-04-19T22:14:00Z">
        <w:r w:rsidRPr="00F22BED" w:rsidDel="00C67CB2">
          <w:delText>f</w:delText>
        </w:r>
      </w:del>
      <w:ins w:id="601" w:author="Zhu, Jim" w:date="2022-04-19T22:14:00Z">
        <w:r w:rsidR="00C67CB2">
          <w:t>F</w:t>
        </w:r>
      </w:ins>
      <w:r w:rsidRPr="00F22BED">
        <w:t>igure 6.1</w:t>
      </w:r>
      <w:r w:rsidR="00DB61AE">
        <w:t>2</w:t>
      </w:r>
      <w:r w:rsidRPr="00F22BED">
        <w:t xml:space="preserve"> and 6.1</w:t>
      </w:r>
      <w:r w:rsidR="00DB61AE">
        <w:t>3</w:t>
      </w:r>
      <w:r w:rsidRPr="00F22BED">
        <w:t xml:space="preserve"> shows position and velocity error respectively.</w:t>
      </w:r>
      <w:commentRangeEnd w:id="596"/>
      <w:r w:rsidR="00C67CB2">
        <w:rPr>
          <w:rStyle w:val="CommentReference"/>
        </w:rPr>
        <w:commentReference w:id="596"/>
      </w:r>
    </w:p>
    <w:p w14:paraId="59E9051A" w14:textId="4FD74A36" w:rsidR="00EE136A" w:rsidRPr="00F22BED" w:rsidRDefault="00EE136A" w:rsidP="00104440">
      <w:pPr>
        <w:rPr>
          <w:noProof/>
        </w:rPr>
      </w:pPr>
      <w:r w:rsidRPr="00F22BED">
        <w:lastRenderedPageBreak/>
        <w:t xml:space="preserve">                         </w:t>
      </w:r>
      <w:r w:rsidR="004609B1" w:rsidRPr="00F22BED">
        <w:t xml:space="preserve">   </w:t>
      </w:r>
      <w:r w:rsidR="00165BDF" w:rsidRPr="00F22BED">
        <w:rPr>
          <w:noProof/>
        </w:rPr>
        <w:t xml:space="preserve">         </w:t>
      </w:r>
      <w:r w:rsidR="004511F5" w:rsidRPr="00F22BED">
        <w:rPr>
          <w:noProof/>
        </w:rPr>
        <w:t xml:space="preserve">            </w:t>
      </w:r>
      <w:r w:rsidR="00165BDF" w:rsidRPr="00F22BED">
        <w:rPr>
          <w:noProof/>
        </w:rPr>
        <w:t xml:space="preserve"> </w:t>
      </w:r>
      <w:r w:rsidR="00EE6484" w:rsidRPr="006F4506">
        <w:rPr>
          <w:noProof/>
        </w:rPr>
        <w:drawing>
          <wp:inline distT="0" distB="0" distL="0" distR="0" wp14:anchorId="3C360BC6" wp14:editId="006E71E4">
            <wp:extent cx="2743200" cy="28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43200" cy="2804745"/>
                    </a:xfrm>
                    <a:prstGeom prst="rect">
                      <a:avLst/>
                    </a:prstGeom>
                  </pic:spPr>
                </pic:pic>
              </a:graphicData>
            </a:graphic>
          </wp:inline>
        </w:drawing>
      </w:r>
    </w:p>
    <w:p w14:paraId="5A650630" w14:textId="2F5E74AD" w:rsidR="00BE0BE9" w:rsidRPr="00F22BED" w:rsidRDefault="004609B1" w:rsidP="00104440">
      <w:commentRangeStart w:id="602"/>
      <w:r w:rsidRPr="00F22BED">
        <w:t xml:space="preserve">                                                            </w:t>
      </w:r>
      <w:r w:rsidR="00BE0BE9" w:rsidRPr="00F22BED">
        <w:t>Figure 6.1</w:t>
      </w:r>
      <w:r w:rsidR="00D30C97">
        <w:t>4</w:t>
      </w:r>
      <w:r w:rsidR="00BE0BE9" w:rsidRPr="00F22BED">
        <w:t xml:space="preserve"> position error vs time</w:t>
      </w:r>
      <w:commentRangeEnd w:id="602"/>
      <w:r w:rsidR="00961B70">
        <w:rPr>
          <w:rStyle w:val="CommentReference"/>
        </w:rPr>
        <w:commentReference w:id="602"/>
      </w:r>
    </w:p>
    <w:p w14:paraId="0137D82B" w14:textId="10D4291D" w:rsidR="00BE0BE9" w:rsidRPr="00F22BED" w:rsidRDefault="00165BDF" w:rsidP="00104440">
      <w:r w:rsidRPr="00F22BED">
        <w:t xml:space="preserve">   </w:t>
      </w:r>
    </w:p>
    <w:p w14:paraId="52E5A93C" w14:textId="3ED5CDD8" w:rsidR="00BE0BE9" w:rsidRPr="00F22BED" w:rsidRDefault="004C0992" w:rsidP="00104440">
      <w:r w:rsidRPr="00F22BED">
        <w:t xml:space="preserve">                                 </w:t>
      </w:r>
      <w:r w:rsidR="0069774A">
        <w:t xml:space="preserve">       </w:t>
      </w:r>
      <w:r w:rsidRPr="00F22BED">
        <w:t xml:space="preserve"> </w:t>
      </w:r>
      <w:r w:rsidR="004511F5" w:rsidRPr="00F22BED">
        <w:t xml:space="preserve"> </w:t>
      </w:r>
      <w:r w:rsidRPr="00F22BED">
        <w:t xml:space="preserve">  </w:t>
      </w:r>
      <w:r w:rsidR="00C02053" w:rsidRPr="006F4506">
        <w:rPr>
          <w:noProof/>
        </w:rPr>
        <w:drawing>
          <wp:inline distT="0" distB="0" distL="0" distR="0" wp14:anchorId="2A0F5DBA" wp14:editId="2A8B6843">
            <wp:extent cx="27432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3200" cy="2743200"/>
                    </a:xfrm>
                    <a:prstGeom prst="rect">
                      <a:avLst/>
                    </a:prstGeom>
                  </pic:spPr>
                </pic:pic>
              </a:graphicData>
            </a:graphic>
          </wp:inline>
        </w:drawing>
      </w:r>
    </w:p>
    <w:p w14:paraId="294D81FB" w14:textId="316E5F1F" w:rsidR="00BE0BE9" w:rsidRPr="00F22BED" w:rsidRDefault="00B316B0" w:rsidP="00104440">
      <w:r w:rsidRPr="00F22BED">
        <w:t xml:space="preserve"> </w:t>
      </w:r>
      <w:r w:rsidR="00827D6A" w:rsidRPr="00F22BED">
        <w:t xml:space="preserve"> </w:t>
      </w:r>
      <w:r w:rsidR="00631A51" w:rsidRPr="00F22BED">
        <w:t xml:space="preserve">  </w:t>
      </w:r>
      <w:r w:rsidR="004511F5" w:rsidRPr="00F22BED">
        <w:t xml:space="preserve"> </w:t>
      </w:r>
      <w:r w:rsidR="0013040A" w:rsidRPr="00F22BED">
        <w:t xml:space="preserve">                                 </w:t>
      </w:r>
      <w:r w:rsidR="0069774A">
        <w:t xml:space="preserve">              </w:t>
      </w:r>
      <w:commentRangeStart w:id="603"/>
      <w:r w:rsidRPr="00F22BED">
        <w:t>Figure 6.1</w:t>
      </w:r>
      <w:r w:rsidR="00D30C97">
        <w:t>5</w:t>
      </w:r>
      <w:r w:rsidRPr="00F22BED">
        <w:t xml:space="preserve"> velocity error vs time</w:t>
      </w:r>
      <w:commentRangeEnd w:id="603"/>
      <w:r w:rsidR="00C67CB2">
        <w:rPr>
          <w:rStyle w:val="CommentReference"/>
        </w:rPr>
        <w:commentReference w:id="603"/>
      </w:r>
    </w:p>
    <w:p w14:paraId="57B17B61" w14:textId="4D102EF5" w:rsidR="0085663D" w:rsidRPr="00F22BED" w:rsidRDefault="00145BE9" w:rsidP="00104440">
      <w:commentRangeStart w:id="604"/>
      <w:r w:rsidRPr="00F22BED">
        <w:t xml:space="preserve">To </w:t>
      </w:r>
      <w:r w:rsidR="000A277F" w:rsidRPr="00F22BED">
        <w:t>simulate</w:t>
      </w:r>
      <w:r w:rsidRPr="00F22BED">
        <w:t xml:space="preserve"> active </w:t>
      </w:r>
      <w:r w:rsidR="00392D80" w:rsidRPr="00F22BED">
        <w:t>LEM,</w:t>
      </w:r>
      <w:r w:rsidRPr="00F22BED">
        <w:t xml:space="preserve"> control the mass of air fuel mixture injected in each cycle was kept constant throughout the simulation</w:t>
      </w:r>
      <w:r w:rsidR="00755984" w:rsidRPr="00F22BED">
        <w:t xml:space="preserve"> and expansion and compression process</w:t>
      </w:r>
      <w:r w:rsidR="00F5262B" w:rsidRPr="00F22BED">
        <w:t>es</w:t>
      </w:r>
      <w:r w:rsidR="00755984" w:rsidRPr="00F22BED">
        <w:t xml:space="preserve"> were considered adiabatic</w:t>
      </w:r>
      <w:r w:rsidR="009F46E3" w:rsidRPr="00F22BED">
        <w:t>.</w:t>
      </w:r>
    </w:p>
    <w:p w14:paraId="656FE381" w14:textId="0E480734" w:rsidR="003A65C1" w:rsidRPr="00F22BED" w:rsidRDefault="0066102B" w:rsidP="00104440">
      <w:r w:rsidRPr="00F22BED">
        <w:lastRenderedPageBreak/>
        <w:t xml:space="preserve">The pressure </w:t>
      </w:r>
      <w:r w:rsidR="0088542B" w:rsidRPr="00F22BED">
        <w:t>increas</w:t>
      </w:r>
      <w:r w:rsidR="00145BE9" w:rsidRPr="00F22BED">
        <w:t>es exponentially during the compression stroke until the piston reaches the TDC value. The timing of ignition alters the maximum pressure which forms the bas</w:t>
      </w:r>
      <w:r w:rsidR="00854021">
        <w:t>i</w:t>
      </w:r>
      <w:r w:rsidR="00145BE9" w:rsidRPr="00F22BED">
        <w:t>s</w:t>
      </w:r>
      <w:r w:rsidR="00755984" w:rsidRPr="00F22BED">
        <w:t xml:space="preserve"> of combustion parameter control. To keep the maximum current value within reasonable bounds, the ignition was performed closer to TDC. The pressure curve is shown in </w:t>
      </w:r>
      <w:r w:rsidR="00C115C2" w:rsidRPr="00F22BED">
        <w:t>F</w:t>
      </w:r>
      <w:r w:rsidR="00755984" w:rsidRPr="00F22BED">
        <w:t>igure 6.</w:t>
      </w:r>
      <w:del w:id="605" w:author="Zhu, Jim" w:date="2022-04-19T22:28:00Z">
        <w:r w:rsidR="00536556" w:rsidRPr="00F22BED" w:rsidDel="00FE012A">
          <w:delText>14</w:delText>
        </w:r>
      </w:del>
      <w:ins w:id="606" w:author="Zhu, Jim" w:date="2022-04-19T22:28:00Z">
        <w:r w:rsidR="00FE012A">
          <w:t>16</w:t>
        </w:r>
      </w:ins>
      <w:r w:rsidR="00B129CB" w:rsidRPr="00F22BED">
        <w:t>.</w:t>
      </w:r>
      <w:r w:rsidR="004E6AC5" w:rsidRPr="00F22BED">
        <w:t xml:space="preserve"> </w:t>
      </w:r>
    </w:p>
    <w:p w14:paraId="169ACE24" w14:textId="4ADB2E66" w:rsidR="0085663D" w:rsidRPr="00F22BED" w:rsidRDefault="003A65C1" w:rsidP="001C0EEF">
      <w:pPr>
        <w:tabs>
          <w:tab w:val="left" w:pos="720"/>
          <w:tab w:val="left" w:pos="1440"/>
          <w:tab w:val="left" w:pos="2160"/>
          <w:tab w:val="left" w:pos="2880"/>
          <w:tab w:val="left" w:pos="3600"/>
          <w:tab w:val="left" w:pos="4320"/>
          <w:tab w:val="left" w:pos="5040"/>
          <w:tab w:val="left" w:pos="5760"/>
          <w:tab w:val="left" w:pos="6480"/>
          <w:tab w:val="right" w:pos="10800"/>
        </w:tabs>
      </w:pPr>
      <w:r w:rsidRPr="00F22BED">
        <w:tab/>
      </w:r>
      <w:r w:rsidRPr="00F22BED">
        <w:tab/>
      </w:r>
      <w:r w:rsidRPr="00F22BED">
        <w:tab/>
      </w:r>
      <w:r w:rsidR="004511F5" w:rsidRPr="00F22BED">
        <w:t xml:space="preserve">          </w:t>
      </w:r>
      <w:r w:rsidR="00C02053" w:rsidRPr="006F4506">
        <w:rPr>
          <w:noProof/>
        </w:rPr>
        <w:drawing>
          <wp:inline distT="0" distB="0" distL="0" distR="0" wp14:anchorId="59BE3B42" wp14:editId="71F426D2">
            <wp:extent cx="2664909" cy="27432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64909" cy="2743200"/>
                    </a:xfrm>
                    <a:prstGeom prst="rect">
                      <a:avLst/>
                    </a:prstGeom>
                  </pic:spPr>
                </pic:pic>
              </a:graphicData>
            </a:graphic>
          </wp:inline>
        </w:drawing>
      </w:r>
      <w:r w:rsidR="001C0EEF">
        <w:tab/>
      </w:r>
    </w:p>
    <w:p w14:paraId="7C7B24AF" w14:textId="33796EFE" w:rsidR="00823AD0" w:rsidRPr="00F22BED" w:rsidRDefault="000D4566" w:rsidP="00104440">
      <w:r w:rsidRPr="00F22BED">
        <w:t xml:space="preserve">                                                           </w:t>
      </w:r>
      <w:r w:rsidR="007C3D89" w:rsidRPr="00F22BED">
        <w:t>Figure</w:t>
      </w:r>
      <w:r w:rsidR="0085663D" w:rsidRPr="00F22BED">
        <w:t xml:space="preserve"> 6.</w:t>
      </w:r>
      <w:r w:rsidR="00AE2470" w:rsidRPr="00F22BED">
        <w:t>1</w:t>
      </w:r>
      <w:r w:rsidR="00D30C97">
        <w:t>6</w:t>
      </w:r>
      <w:r w:rsidR="0085663D" w:rsidRPr="00F22BED">
        <w:t xml:space="preserve"> pressure vs time</w:t>
      </w:r>
      <w:r w:rsidR="006C74AE" w:rsidRPr="00F22BED">
        <w:t xml:space="preserve"> </w:t>
      </w:r>
    </w:p>
    <w:p w14:paraId="58B91F0B" w14:textId="0BEF8DA1" w:rsidR="00823AD0" w:rsidRPr="00F22BED" w:rsidRDefault="005D4299" w:rsidP="00104440">
      <w:r w:rsidRPr="00F22BED">
        <w:t xml:space="preserve">Some of the advantages </w:t>
      </w:r>
      <w:r w:rsidR="00823AD0" w:rsidRPr="00F22BED">
        <w:t xml:space="preserve">of nested loop control method </w:t>
      </w:r>
      <w:r w:rsidR="002250D6" w:rsidRPr="00F22BED">
        <w:t>are</w:t>
      </w:r>
      <w:r w:rsidRPr="00F22BED">
        <w:t xml:space="preserve"> easy computation of control</w:t>
      </w:r>
      <w:r w:rsidR="00C76C60" w:rsidRPr="00F22BED">
        <w:t xml:space="preserve"> law and modularity in design</w:t>
      </w:r>
      <w:r w:rsidR="00823AD0" w:rsidRPr="00F22BED">
        <w:t>.</w:t>
      </w:r>
      <w:r w:rsidR="003E7A5F">
        <w:t xml:space="preserve"> The electromagnetic force is the reaction force to the combustion force less the mechanical losses.</w:t>
      </w:r>
      <w:r w:rsidR="00C76C60" w:rsidRPr="00F22BED">
        <w:t xml:space="preserve"> In this project electromagnetic force</w:t>
      </w:r>
      <w:r w:rsidR="00823AD0" w:rsidRPr="00F22BED">
        <w:t xml:space="preserve"> </w:t>
      </w:r>
      <w:r w:rsidR="00C76C60" w:rsidRPr="00F22BED">
        <w:t>was used to provide error correction</w:t>
      </w:r>
      <w:r w:rsidR="008E3DB9" w:rsidRPr="00F22BED">
        <w:t xml:space="preserve"> and combustion force was used to drive the piston</w:t>
      </w:r>
      <w:ins w:id="607" w:author="Zhu, Jim" w:date="2022-04-19T22:29:00Z">
        <w:r w:rsidR="00FE012A">
          <w:t xml:space="preserve"> and the electric load</w:t>
        </w:r>
      </w:ins>
      <w:r w:rsidR="00C76C60" w:rsidRPr="00F22BED">
        <w:t>.</w:t>
      </w:r>
      <w:r w:rsidR="00823AD0" w:rsidRPr="00F22BED">
        <w:t xml:space="preserve"> </w:t>
      </w:r>
      <w:r w:rsidR="00C76C60" w:rsidRPr="00F22BED">
        <w:t>F</w:t>
      </w:r>
      <w:r w:rsidR="00823AD0" w:rsidRPr="00F22BED">
        <w:t>igure 6.</w:t>
      </w:r>
      <w:del w:id="608" w:author="Zhu, Jim" w:date="2022-04-19T22:30:00Z">
        <w:r w:rsidR="00C76C60" w:rsidRPr="00F22BED" w:rsidDel="00FE012A">
          <w:delText>15</w:delText>
        </w:r>
        <w:r w:rsidR="00823AD0" w:rsidRPr="00F22BED" w:rsidDel="00FE012A">
          <w:delText xml:space="preserve"> </w:delText>
        </w:r>
      </w:del>
      <w:ins w:id="609" w:author="Zhu, Jim" w:date="2022-04-19T22:30:00Z">
        <w:r w:rsidR="00FE012A">
          <w:t>17</w:t>
        </w:r>
        <w:r w:rsidR="00FE012A" w:rsidRPr="00F22BED">
          <w:t xml:space="preserve"> </w:t>
        </w:r>
      </w:ins>
      <w:r w:rsidR="00823AD0" w:rsidRPr="00F22BED">
        <w:t xml:space="preserve">shows the instantaneous </w:t>
      </w:r>
      <w:r w:rsidR="00BA79F4" w:rsidRPr="00F22BED">
        <w:t xml:space="preserve">magnetic </w:t>
      </w:r>
      <w:r w:rsidR="00823AD0" w:rsidRPr="00F22BED">
        <w:t xml:space="preserve">force compared to Combustion force. </w:t>
      </w:r>
      <w:r w:rsidR="00A10B3D" w:rsidRPr="00F22BED">
        <w:t>The simulation gives expected results with combustion force which is the main driving force having higher magnitude</w:t>
      </w:r>
      <w:r w:rsidR="00DA1F9A" w:rsidRPr="00F22BED">
        <w:t>.</w:t>
      </w:r>
    </w:p>
    <w:p w14:paraId="7D73B58E" w14:textId="1AB35B0E" w:rsidR="00BA79F4" w:rsidRPr="00F22BED" w:rsidRDefault="003A65C1" w:rsidP="00104440">
      <w:r w:rsidRPr="00F22BED">
        <w:lastRenderedPageBreak/>
        <w:tab/>
      </w:r>
      <w:r w:rsidRPr="00F22BED">
        <w:tab/>
      </w:r>
      <w:r w:rsidRPr="00F22BED">
        <w:tab/>
      </w:r>
      <w:r w:rsidRPr="00F22BED">
        <w:tab/>
      </w:r>
      <w:r w:rsidR="00C02053" w:rsidRPr="006F4506">
        <w:rPr>
          <w:noProof/>
        </w:rPr>
        <w:drawing>
          <wp:inline distT="0" distB="0" distL="0" distR="0" wp14:anchorId="2BD6DBDC" wp14:editId="6CBD5FC9">
            <wp:extent cx="2743200" cy="2801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43200" cy="2801525"/>
                    </a:xfrm>
                    <a:prstGeom prst="rect">
                      <a:avLst/>
                    </a:prstGeom>
                  </pic:spPr>
                </pic:pic>
              </a:graphicData>
            </a:graphic>
          </wp:inline>
        </w:drawing>
      </w:r>
    </w:p>
    <w:p w14:paraId="1AAB24C4" w14:textId="2CBA1724" w:rsidR="00165BDF" w:rsidRPr="00CB44AF" w:rsidRDefault="00823AD0" w:rsidP="00104440">
      <w:r w:rsidRPr="00F22BED">
        <w:t xml:space="preserve">       </w:t>
      </w:r>
      <w:r w:rsidR="00CB44AF">
        <w:t xml:space="preserve">                                                 </w:t>
      </w:r>
      <w:r w:rsidR="00CB44AF" w:rsidRPr="00F22BED">
        <w:t>Figure 6.1</w:t>
      </w:r>
      <w:r w:rsidR="00D30C97">
        <w:t>7</w:t>
      </w:r>
      <w:r w:rsidR="00CB44AF" w:rsidRPr="00F22BED">
        <w:t xml:space="preserve"> Electromagnetic/combustion force vs time</w:t>
      </w:r>
      <w:r w:rsidR="00BA79F4" w:rsidRPr="00F22BED">
        <w:t xml:space="preserve">   </w:t>
      </w:r>
      <w:commentRangeEnd w:id="604"/>
      <w:r w:rsidR="00FE012A">
        <w:rPr>
          <w:rStyle w:val="CommentReference"/>
        </w:rPr>
        <w:commentReference w:id="604"/>
      </w:r>
      <w:r w:rsidR="00BA79F4" w:rsidRPr="00F22BED">
        <w:tab/>
      </w:r>
      <w:r w:rsidR="00BA79F4" w:rsidRPr="00F22BED">
        <w:tab/>
      </w:r>
      <w:r w:rsidR="0010076B" w:rsidRPr="00F22BED">
        <w:t xml:space="preserve">         </w:t>
      </w:r>
    </w:p>
    <w:p w14:paraId="4EA91B8E" w14:textId="77777777" w:rsidR="00823AD0" w:rsidRPr="00F22BED" w:rsidRDefault="00823AD0" w:rsidP="00104440">
      <w:pPr>
        <w:pStyle w:val="Heading2"/>
      </w:pPr>
    </w:p>
    <w:p w14:paraId="3ABF6CD6" w14:textId="4915420F" w:rsidR="002C041F" w:rsidRPr="00F22BED" w:rsidRDefault="00B30AFC" w:rsidP="005C75A8">
      <w:pPr>
        <w:pStyle w:val="Heading1"/>
        <w:rPr>
          <w:rStyle w:val="Style2"/>
        </w:rPr>
      </w:pPr>
      <w:bookmarkStart w:id="610" w:name="_Toc96984333"/>
      <w:bookmarkStart w:id="611" w:name="_Toc98113775"/>
      <w:r w:rsidRPr="00F22BED">
        <w:rPr>
          <w:rStyle w:val="Style2"/>
          <w:iCs/>
          <w:caps w:val="0"/>
        </w:rPr>
        <w:t>SECTION 7</w:t>
      </w:r>
      <w:r w:rsidR="00857847">
        <w:rPr>
          <w:rStyle w:val="Style2"/>
          <w:iCs/>
          <w:caps w:val="0"/>
        </w:rPr>
        <w:t xml:space="preserve"> </w:t>
      </w:r>
      <w:r w:rsidR="008A6A5B" w:rsidRPr="00F22BED">
        <w:rPr>
          <w:rStyle w:val="Style2"/>
          <w:iCs/>
          <w:caps w:val="0"/>
        </w:rPr>
        <w:t>SUMMARY</w:t>
      </w:r>
      <w:r w:rsidRPr="00F22BED">
        <w:rPr>
          <w:rStyle w:val="Style2"/>
          <w:iCs/>
          <w:caps w:val="0"/>
        </w:rPr>
        <w:t xml:space="preserve"> AND FURTHER STUDY</w:t>
      </w:r>
      <w:bookmarkEnd w:id="610"/>
      <w:bookmarkEnd w:id="611"/>
      <w:r w:rsidRPr="00F22BED">
        <w:rPr>
          <w:rStyle w:val="Style2"/>
        </w:rPr>
        <w:t xml:space="preserve">  </w:t>
      </w:r>
    </w:p>
    <w:p w14:paraId="5201182A" w14:textId="029EA64F" w:rsidR="003D0188" w:rsidRPr="00F22BED" w:rsidRDefault="008A6A5B" w:rsidP="00104440">
      <w:r w:rsidRPr="00F22BED">
        <w:t xml:space="preserve">The </w:t>
      </w:r>
      <w:commentRangeStart w:id="612"/>
      <w:r w:rsidRPr="00F22BED">
        <w:t xml:space="preserve">fundamental objective </w:t>
      </w:r>
      <w:commentRangeEnd w:id="612"/>
      <w:r w:rsidR="004B52B9">
        <w:rPr>
          <w:rStyle w:val="CommentReference"/>
        </w:rPr>
        <w:commentReference w:id="612"/>
      </w:r>
      <w:r w:rsidRPr="00F22BED">
        <w:t xml:space="preserve">of this project was to design a FPLG for a given nominal output power and voltage. Section </w:t>
      </w:r>
      <w:r w:rsidR="00562610" w:rsidRPr="00F22BED">
        <w:t>5.1</w:t>
      </w:r>
      <w:r w:rsidRPr="00F22BED">
        <w:t xml:space="preserve"> discuss</w:t>
      </w:r>
      <w:r w:rsidR="00E95C23" w:rsidRPr="00F22BED">
        <w:t>es</w:t>
      </w:r>
      <w:r w:rsidRPr="00F22BED">
        <w:t xml:space="preserve"> the selection of FPLG parameters to achieve the same. Furthermore,</w:t>
      </w:r>
      <w:r w:rsidR="006C5EAD" w:rsidRPr="00F22BED">
        <w:t xml:space="preserve"> a non-linear oscillator was used to generate piston</w:t>
      </w:r>
      <w:ins w:id="613" w:author="Zhu, Jim" w:date="2022-04-19T22:40:00Z">
        <w:r w:rsidR="004B52B9">
          <w:t xml:space="preserve"> nominal</w:t>
        </w:r>
      </w:ins>
      <w:r w:rsidR="006C5EAD" w:rsidRPr="00F22BED">
        <w:t xml:space="preserve"> trajectory</w:t>
      </w:r>
      <w:r w:rsidR="00931128" w:rsidRPr="00F22BED">
        <w:t xml:space="preserve">. The </w:t>
      </w:r>
      <w:r w:rsidR="005F01DE" w:rsidRPr="00F22BED">
        <w:t>nested loop control strategy to sustain the operation of FPLG was developed in section 4.4. A Simulink model was simulated to verify design and control algorithm and the results of the simulation were included in section 6.</w:t>
      </w:r>
      <w:r w:rsidR="006C5EAD" w:rsidRPr="00F22BED">
        <w:t xml:space="preserve"> </w:t>
      </w:r>
      <w:commentRangeStart w:id="614"/>
      <w:commentRangeStart w:id="615"/>
      <w:r w:rsidR="006C5EAD" w:rsidRPr="00F22BED">
        <w:t>The controlled piston motion was as expected sinusoidal</w:t>
      </w:r>
      <w:r w:rsidR="00931128" w:rsidRPr="00F22BED">
        <w:t>.</w:t>
      </w:r>
      <w:commentRangeEnd w:id="614"/>
      <w:r w:rsidR="00FB17C1">
        <w:rPr>
          <w:rStyle w:val="CommentReference"/>
        </w:rPr>
        <w:commentReference w:id="614"/>
      </w:r>
      <w:commentRangeEnd w:id="615"/>
      <w:r w:rsidR="00FE7BAA">
        <w:rPr>
          <w:rStyle w:val="CommentReference"/>
        </w:rPr>
        <w:commentReference w:id="615"/>
      </w:r>
    </w:p>
    <w:p w14:paraId="0F08D6CE" w14:textId="2604E788" w:rsidR="003D0188" w:rsidRPr="00F22BED" w:rsidRDefault="003D0188" w:rsidP="00104440">
      <w:r w:rsidRPr="00F22BED">
        <w:t xml:space="preserve">The report discusses various configuration of linear </w:t>
      </w:r>
      <w:del w:id="616" w:author="Zhu, Jim" w:date="2022-04-19T22:44:00Z">
        <w:r w:rsidRPr="00F22BED" w:rsidDel="00FB17C1">
          <w:delText xml:space="preserve">motor </w:delText>
        </w:r>
      </w:del>
      <w:ins w:id="617" w:author="Zhu, Jim" w:date="2022-04-19T22:44:00Z">
        <w:r w:rsidR="00FB17C1">
          <w:t>generator</w:t>
        </w:r>
        <w:r w:rsidR="00FB17C1" w:rsidRPr="00F22BED">
          <w:t xml:space="preserve"> </w:t>
        </w:r>
      </w:ins>
      <w:r w:rsidRPr="00F22BED">
        <w:t>in section 1.2.2. The advantages and disadvantages of each configuration w</w:t>
      </w:r>
      <w:r w:rsidR="00AC4B57" w:rsidRPr="00F22BED">
        <w:t>as</w:t>
      </w:r>
      <w:r w:rsidRPr="00F22BED">
        <w:t xml:space="preserve"> briefly discussed. The current and force requirements often </w:t>
      </w:r>
      <w:r w:rsidR="00124ADB" w:rsidRPr="00F22BED">
        <w:t>place</w:t>
      </w:r>
      <w:r w:rsidRPr="00F22BED">
        <w:t xml:space="preserve"> significant constraints on linear machine design. High current values </w:t>
      </w:r>
      <w:r w:rsidR="00124ADB" w:rsidRPr="00F22BED">
        <w:t>imply</w:t>
      </w:r>
      <w:r w:rsidRPr="00F22BED">
        <w:t xml:space="preserve"> high current density. Typically, the current density of conductors at room temperature ranges from 4A/mm</w:t>
      </w:r>
      <w:r w:rsidRPr="00F22BED">
        <w:rPr>
          <w:vertAlign w:val="superscript"/>
        </w:rPr>
        <w:t>2</w:t>
      </w:r>
      <w:r w:rsidRPr="00F22BED">
        <w:t xml:space="preserve"> to 6A/mm</w:t>
      </w:r>
      <w:r w:rsidR="00392D80" w:rsidRPr="00F22BED">
        <w:rPr>
          <w:vertAlign w:val="superscript"/>
        </w:rPr>
        <w:t>2</w:t>
      </w:r>
      <w:r w:rsidR="00392D80" w:rsidRPr="00F22BED">
        <w:t>,</w:t>
      </w:r>
      <w:r w:rsidR="0060107D" w:rsidRPr="00F22BED">
        <w:t xml:space="preserve"> </w:t>
      </w:r>
      <w:r w:rsidRPr="00F22BED">
        <w:t xml:space="preserve">for most common conductors this would lead to unreasonably high wire cross section of wire for peak current values. The </w:t>
      </w:r>
      <w:r w:rsidR="002F412D" w:rsidRPr="00F22BED">
        <w:t>LEM</w:t>
      </w:r>
      <w:r w:rsidRPr="00F22BED">
        <w:t xml:space="preserve"> design and geometry must be able to support high force density. Furthermore, the motor geometry can </w:t>
      </w:r>
      <w:r w:rsidR="00124ADB" w:rsidRPr="00F22BED">
        <w:t>affect</w:t>
      </w:r>
      <w:r w:rsidRPr="00F22BED">
        <w:t xml:space="preserve"> the output power characteristics. Flux leakages can significantly alter</w:t>
      </w:r>
      <w:r w:rsidR="00091290" w:rsidRPr="00F22BED">
        <w:t xml:space="preserve"> the LEM performance</w:t>
      </w:r>
      <w:r w:rsidRPr="00F22BED">
        <w:t xml:space="preserve">. </w:t>
      </w:r>
      <w:del w:id="618" w:author="Zhu, Jim" w:date="2022-04-19T22:42:00Z">
        <w:r w:rsidRPr="00F22BED" w:rsidDel="004B52B9">
          <w:delText xml:space="preserve">The </w:delText>
        </w:r>
      </w:del>
      <w:ins w:id="619" w:author="Zhu, Jim" w:date="2022-04-19T22:42:00Z">
        <w:r w:rsidR="004B52B9">
          <w:t>Accurate</w:t>
        </w:r>
        <w:r w:rsidR="004B52B9" w:rsidRPr="00F22BED">
          <w:t xml:space="preserve"> </w:t>
        </w:r>
      </w:ins>
      <w:r w:rsidRPr="00F22BED">
        <w:t xml:space="preserve">determination of these physical parameters requires finite </w:t>
      </w:r>
      <w:r w:rsidR="00C115C2" w:rsidRPr="00F22BED">
        <w:t>element</w:t>
      </w:r>
      <w:r w:rsidRPr="00F22BED">
        <w:t xml:space="preserve"> analysis and experimentation.</w:t>
      </w:r>
    </w:p>
    <w:p w14:paraId="79793E7E" w14:textId="273BE388" w:rsidR="00182C0C" w:rsidRPr="00F22BED" w:rsidRDefault="003D0188" w:rsidP="00104440">
      <w:r w:rsidRPr="00F22BED">
        <w:lastRenderedPageBreak/>
        <w:t>Hysteresis and eddy current losses must also be analyzed to achieve efficient operations of FPLG.</w:t>
      </w:r>
      <w:r w:rsidR="0071741B" w:rsidRPr="00F22BED">
        <w:t xml:space="preserve"> FPEs are not only employed in hybrid electric vehicles as range extenders but also to provide multifuel functionality</w:t>
      </w:r>
      <w:r w:rsidR="00C115C2" w:rsidRPr="00F22BED">
        <w:t>. O</w:t>
      </w:r>
      <w:r w:rsidR="0071741B" w:rsidRPr="00F22BED">
        <w:t xml:space="preserve">ne area of study regarding FPE is variable compression ratio and ability to perform Homogeneous charge ignition (HCCI </w:t>
      </w:r>
      <w:commentRangeStart w:id="620"/>
      <w:r w:rsidR="0071741B" w:rsidRPr="00F22BED">
        <w:t>functionality</w:t>
      </w:r>
      <w:commentRangeEnd w:id="620"/>
      <w:r w:rsidR="003D0D97">
        <w:rPr>
          <w:rStyle w:val="CommentReference"/>
        </w:rPr>
        <w:commentReference w:id="620"/>
      </w:r>
      <w:r w:rsidR="0071741B" w:rsidRPr="00F22BED">
        <w:t xml:space="preserve">). </w:t>
      </w:r>
    </w:p>
    <w:p w14:paraId="3B5F60A2" w14:textId="5672F234" w:rsidR="00182C0C" w:rsidRPr="00F22BED" w:rsidRDefault="00B30AFC" w:rsidP="00104440">
      <w:r w:rsidRPr="00F22BED">
        <w:t xml:space="preserve">                                  </w:t>
      </w:r>
    </w:p>
    <w:p w14:paraId="550B003D" w14:textId="77777777" w:rsidR="00182C0C" w:rsidRPr="00F22BED" w:rsidRDefault="00B30AFC" w:rsidP="00104440">
      <w:r w:rsidRPr="00F22BED">
        <w:t xml:space="preserve"> </w:t>
      </w:r>
    </w:p>
    <w:p w14:paraId="5F87497B" w14:textId="60CEF9E9" w:rsidR="00CA2332" w:rsidRDefault="00B30AFC" w:rsidP="007C52FD">
      <w:r w:rsidRPr="00F22BED">
        <w:t xml:space="preserve"> </w:t>
      </w:r>
    </w:p>
    <w:p w14:paraId="766C98BE" w14:textId="77368900" w:rsidR="00857847" w:rsidRDefault="00857847" w:rsidP="00104440"/>
    <w:p w14:paraId="0232B2D9" w14:textId="6E03ED65" w:rsidR="001813BD" w:rsidRDefault="001813BD" w:rsidP="00104440"/>
    <w:p w14:paraId="27B72F3C" w14:textId="5CA1C321" w:rsidR="001813BD" w:rsidRDefault="001813BD" w:rsidP="00104440"/>
    <w:p w14:paraId="372C6290" w14:textId="139C8B4F" w:rsidR="001813BD" w:rsidRDefault="001813BD" w:rsidP="00104440"/>
    <w:p w14:paraId="77991370" w14:textId="2B465D21" w:rsidR="001813BD" w:rsidRDefault="001813BD" w:rsidP="00104440"/>
    <w:p w14:paraId="456F9307" w14:textId="5CE56BFE" w:rsidR="001813BD" w:rsidRDefault="001813BD" w:rsidP="00104440"/>
    <w:p w14:paraId="686CE3B6" w14:textId="3468A14C" w:rsidR="00D30C97" w:rsidRDefault="00D30C97" w:rsidP="00104440"/>
    <w:p w14:paraId="2D00B4D5" w14:textId="624838A3" w:rsidR="00D30C97" w:rsidRDefault="00D30C97" w:rsidP="00104440"/>
    <w:p w14:paraId="07B1B2EA" w14:textId="6B714C9B" w:rsidR="00D30C97" w:rsidRDefault="00D30C97" w:rsidP="00104440"/>
    <w:p w14:paraId="7494BBE9" w14:textId="43D46C0C" w:rsidR="00D30C97" w:rsidRDefault="00D30C97" w:rsidP="00104440"/>
    <w:p w14:paraId="4741E6B2" w14:textId="4D1A4AC3" w:rsidR="00D30C97" w:rsidRDefault="00D30C97" w:rsidP="00104440"/>
    <w:p w14:paraId="04B2F97A" w14:textId="6351FFF9" w:rsidR="00D30C97" w:rsidRDefault="00D30C97" w:rsidP="00104440"/>
    <w:p w14:paraId="5BD5EA5E" w14:textId="6F0B2CC1" w:rsidR="00D30C97" w:rsidRDefault="00D30C97" w:rsidP="00104440"/>
    <w:p w14:paraId="1AC0E8EB" w14:textId="60DCF8D8" w:rsidR="00D30C97" w:rsidRDefault="00D30C97" w:rsidP="00104440"/>
    <w:p w14:paraId="18435ABA" w14:textId="15C81155" w:rsidR="00D30C97" w:rsidRDefault="00D30C97" w:rsidP="00104440"/>
    <w:p w14:paraId="374D988F" w14:textId="308D5967" w:rsidR="00D30C97" w:rsidRDefault="00D30C97" w:rsidP="00104440"/>
    <w:p w14:paraId="39AB8B60" w14:textId="77777777" w:rsidR="00D30C97" w:rsidRPr="00857847" w:rsidRDefault="00D30C97" w:rsidP="00104440"/>
    <w:p w14:paraId="1C18ADA5" w14:textId="77777777" w:rsidR="00104440" w:rsidRDefault="00B30AFC" w:rsidP="00167D9F">
      <w:pPr>
        <w:pStyle w:val="Heading1"/>
      </w:pPr>
      <w:bookmarkStart w:id="621" w:name="_Toc96984334"/>
      <w:bookmarkStart w:id="622" w:name="_Toc98113776"/>
      <w:r w:rsidRPr="00F22BED">
        <w:lastRenderedPageBreak/>
        <w:t>REFERENCES</w:t>
      </w:r>
      <w:bookmarkEnd w:id="621"/>
      <w:bookmarkEnd w:id="622"/>
      <w:r w:rsidRPr="00F22BED">
        <w:t xml:space="preserve"> </w:t>
      </w:r>
    </w:p>
    <w:p w14:paraId="6207A5D7" w14:textId="7B4B8ACC" w:rsidR="00182C0C" w:rsidRPr="00F22BED" w:rsidRDefault="00B30AFC" w:rsidP="00167D9F">
      <w:pPr>
        <w:pStyle w:val="Heading1"/>
        <w:rPr>
          <w:i/>
        </w:rPr>
      </w:pPr>
      <w:r w:rsidRPr="00F22BED">
        <w:t xml:space="preserve"> </w:t>
      </w:r>
    </w:p>
    <w:p w14:paraId="6FEE689A" w14:textId="05DEA7D5" w:rsidR="00182C0C" w:rsidRDefault="00B30AFC" w:rsidP="00104440">
      <w:pPr>
        <w:pStyle w:val="ListParagraph"/>
        <w:numPr>
          <w:ilvl w:val="0"/>
          <w:numId w:val="1"/>
        </w:numPr>
      </w:pPr>
      <w:r w:rsidRPr="00F22BED">
        <w:t xml:space="preserve">R. </w:t>
      </w:r>
      <w:proofErr w:type="spellStart"/>
      <w:r w:rsidRPr="00F22BED">
        <w:t>Mikalsen</w:t>
      </w:r>
      <w:proofErr w:type="spellEnd"/>
      <w:r w:rsidRPr="00F22BED">
        <w:t xml:space="preserve">, A.P. </w:t>
      </w:r>
      <w:proofErr w:type="spellStart"/>
      <w:r w:rsidRPr="00F22BED">
        <w:t>Roskilly</w:t>
      </w:r>
      <w:proofErr w:type="spellEnd"/>
      <w:r w:rsidRPr="00F22BED">
        <w:t xml:space="preserve">, “A review of free-piston engine history and applications,” Sir Joseph Swan Institute for Energy Research, Newcastle University, Newcastle upon Tyne, NE1 7RU, England, UK, February. 17 2009 </w:t>
      </w:r>
    </w:p>
    <w:p w14:paraId="49D9510C" w14:textId="77777777" w:rsidR="00660950" w:rsidRPr="00F22BED" w:rsidRDefault="00660950" w:rsidP="00104440">
      <w:pPr>
        <w:pStyle w:val="ListParagraph"/>
      </w:pPr>
    </w:p>
    <w:p w14:paraId="5B20B7FD" w14:textId="16D21229" w:rsidR="00182C0C" w:rsidRDefault="00B30AFC" w:rsidP="00104440">
      <w:pPr>
        <w:pStyle w:val="ListParagraph"/>
        <w:numPr>
          <w:ilvl w:val="0"/>
          <w:numId w:val="1"/>
        </w:numPr>
      </w:pPr>
      <w:proofErr w:type="spellStart"/>
      <w:r w:rsidRPr="00F22BED">
        <w:t>Xuezhen</w:t>
      </w:r>
      <w:proofErr w:type="spellEnd"/>
      <w:r w:rsidRPr="00F22BED">
        <w:t xml:space="preserve"> Wang, </w:t>
      </w:r>
      <w:proofErr w:type="spellStart"/>
      <w:r w:rsidRPr="00F22BED">
        <w:t>Feixue</w:t>
      </w:r>
      <w:proofErr w:type="spellEnd"/>
      <w:r w:rsidRPr="00F22BED">
        <w:t xml:space="preserve"> Chen, </w:t>
      </w:r>
      <w:proofErr w:type="spellStart"/>
      <w:r w:rsidRPr="00F22BED">
        <w:t>Renfeng</w:t>
      </w:r>
      <w:proofErr w:type="spellEnd"/>
      <w:r w:rsidRPr="00F22BED">
        <w:t xml:space="preserve"> Zhu, Guilin </w:t>
      </w:r>
      <w:r w:rsidR="00124ADB" w:rsidRPr="00F22BED">
        <w:t>Yang and</w:t>
      </w:r>
      <w:r w:rsidRPr="00F22BED">
        <w:t xml:space="preserve"> Chi </w:t>
      </w:r>
      <w:r w:rsidR="00124ADB" w:rsidRPr="00F22BED">
        <w:t>Zhang,</w:t>
      </w:r>
      <w:r w:rsidRPr="00F22BED">
        <w:t xml:space="preserve"> “A Review of the Design and Control of Free-Piston Linear Generator,” </w:t>
      </w:r>
      <w:r w:rsidR="00124ADB" w:rsidRPr="00AC5EF0">
        <w:rPr>
          <w:i/>
        </w:rPr>
        <w:t>Energies,</w:t>
      </w:r>
      <w:r w:rsidR="00124ADB" w:rsidRPr="00F22BED">
        <w:t xml:space="preserve"> August</w:t>
      </w:r>
      <w:r w:rsidRPr="00F22BED">
        <w:t xml:space="preserve"> 20, 2018</w:t>
      </w:r>
      <w:r w:rsidR="00101B34" w:rsidRPr="00F22BED">
        <w:t xml:space="preserve"> </w:t>
      </w:r>
    </w:p>
    <w:p w14:paraId="2ED2F5F3" w14:textId="77777777" w:rsidR="00660950" w:rsidRDefault="00660950" w:rsidP="00104440">
      <w:pPr>
        <w:pStyle w:val="ListParagraph"/>
      </w:pPr>
    </w:p>
    <w:p w14:paraId="140F6CF0" w14:textId="77777777" w:rsidR="00660950" w:rsidRPr="00F22BED" w:rsidRDefault="00660950" w:rsidP="00104440">
      <w:pPr>
        <w:pStyle w:val="ListParagraph"/>
      </w:pPr>
    </w:p>
    <w:p w14:paraId="458D386F" w14:textId="0268B2DF" w:rsidR="00182C0C" w:rsidRDefault="00B30AFC" w:rsidP="00104440">
      <w:pPr>
        <w:pStyle w:val="ListParagraph"/>
        <w:numPr>
          <w:ilvl w:val="0"/>
          <w:numId w:val="1"/>
        </w:numPr>
      </w:pPr>
      <w:r w:rsidRPr="00F22BED">
        <w:t xml:space="preserve">R. </w:t>
      </w:r>
      <w:proofErr w:type="spellStart"/>
      <w:r w:rsidRPr="00F22BED">
        <w:t>Mikalsen</w:t>
      </w:r>
      <w:proofErr w:type="spellEnd"/>
      <w:r w:rsidRPr="00F22BED">
        <w:t xml:space="preserve">, A.P. </w:t>
      </w:r>
      <w:proofErr w:type="spellStart"/>
      <w:r w:rsidRPr="00F22BED">
        <w:t>Roskilly</w:t>
      </w:r>
      <w:proofErr w:type="spellEnd"/>
      <w:r w:rsidRPr="00F22BED">
        <w:t>, “The control of a free piston engine generator. Part 1: Fundamental analysis,” Sir Joseph Swan Institute for Energy Research, Newcastle University, Newcastle upon Tyne, NE1 7RU, England, UK, January.18, 2010</w:t>
      </w:r>
    </w:p>
    <w:p w14:paraId="05A2C1E6" w14:textId="77777777" w:rsidR="00660950" w:rsidRPr="00F22BED" w:rsidRDefault="00660950" w:rsidP="00104440">
      <w:pPr>
        <w:pStyle w:val="ListParagraph"/>
      </w:pPr>
    </w:p>
    <w:p w14:paraId="7CF10F57" w14:textId="0EB6F0A3" w:rsidR="00182C0C" w:rsidRDefault="00B30AFC" w:rsidP="00104440">
      <w:pPr>
        <w:pStyle w:val="ListParagraph"/>
        <w:numPr>
          <w:ilvl w:val="0"/>
          <w:numId w:val="1"/>
        </w:numPr>
      </w:pPr>
      <w:r w:rsidRPr="00F22BED">
        <w:t xml:space="preserve">Chi Zhang, </w:t>
      </w:r>
      <w:proofErr w:type="spellStart"/>
      <w:r w:rsidRPr="00F22BED">
        <w:t>Feixue</w:t>
      </w:r>
      <w:proofErr w:type="spellEnd"/>
      <w:r w:rsidRPr="00F22BED">
        <w:t xml:space="preserve"> Chen, Long Li, </w:t>
      </w:r>
      <w:proofErr w:type="spellStart"/>
      <w:r w:rsidRPr="00F22BED">
        <w:t>Zhaoping</w:t>
      </w:r>
      <w:proofErr w:type="spellEnd"/>
      <w:r w:rsidRPr="00F22BED">
        <w:t xml:space="preserve"> Xu, Liang Liu, Guilin Yang, </w:t>
      </w:r>
      <w:proofErr w:type="spellStart"/>
      <w:r w:rsidRPr="00F22BED">
        <w:t>Hongyuan</w:t>
      </w:r>
      <w:proofErr w:type="spellEnd"/>
      <w:r w:rsidRPr="00F22BED">
        <w:t xml:space="preserve"> Lian, </w:t>
      </w:r>
      <w:proofErr w:type="spellStart"/>
      <w:r w:rsidRPr="00F22BED">
        <w:t>Yingzhong</w:t>
      </w:r>
      <w:proofErr w:type="spellEnd"/>
      <w:r w:rsidRPr="00F22BED">
        <w:t xml:space="preserve"> Tian, “A Free-Piston Linear Generator Control Strategy for Improving Output Power”, </w:t>
      </w:r>
      <w:r w:rsidRPr="00AC5EF0">
        <w:rPr>
          <w:i/>
        </w:rPr>
        <w:t>Energies,</w:t>
      </w:r>
      <w:r w:rsidRPr="00F22BED">
        <w:t xml:space="preserve"> January 5, 2018</w:t>
      </w:r>
    </w:p>
    <w:p w14:paraId="28615A86" w14:textId="77777777" w:rsidR="00660950" w:rsidRDefault="00660950" w:rsidP="00104440">
      <w:pPr>
        <w:pStyle w:val="ListParagraph"/>
      </w:pPr>
    </w:p>
    <w:p w14:paraId="1B3A587C" w14:textId="77777777" w:rsidR="00660950" w:rsidRPr="00F22BED" w:rsidRDefault="00660950" w:rsidP="00104440">
      <w:pPr>
        <w:pStyle w:val="ListParagraph"/>
      </w:pPr>
    </w:p>
    <w:p w14:paraId="04461BEE" w14:textId="66CB81AD" w:rsidR="007E2D22" w:rsidRPr="00F22BED" w:rsidRDefault="001D60D7" w:rsidP="00104440">
      <w:pPr>
        <w:pStyle w:val="ListParagraph"/>
        <w:numPr>
          <w:ilvl w:val="0"/>
          <w:numId w:val="1"/>
        </w:numPr>
      </w:pPr>
      <w:proofErr w:type="spellStart"/>
      <w:r w:rsidRPr="00F22BED">
        <w:t>Zhaoping</w:t>
      </w:r>
      <w:proofErr w:type="spellEnd"/>
      <w:r w:rsidRPr="00F22BED">
        <w:t xml:space="preserve"> Xu, </w:t>
      </w:r>
      <w:proofErr w:type="spellStart"/>
      <w:r w:rsidRPr="00F22BED">
        <w:t>Siqin</w:t>
      </w:r>
      <w:proofErr w:type="spellEnd"/>
      <w:r w:rsidRPr="00F22BED">
        <w:t xml:space="preserve"> </w:t>
      </w:r>
      <w:r w:rsidR="00805478" w:rsidRPr="00F22BED">
        <w:t>Chang,</w:t>
      </w:r>
      <w:r w:rsidR="007E2D22" w:rsidRPr="00F22BED">
        <w:t xml:space="preserve"> </w:t>
      </w:r>
      <w:r w:rsidRPr="00F22BED">
        <w:t xml:space="preserve">“Improved Moving coil Electric Machine </w:t>
      </w:r>
      <w:r w:rsidR="00805478" w:rsidRPr="00F22BED">
        <w:t>for</w:t>
      </w:r>
      <w:r w:rsidRPr="00F22BED">
        <w:t xml:space="preserve"> Internal Combustion  </w:t>
      </w:r>
      <w:r w:rsidR="007E2D22" w:rsidRPr="00F22BED">
        <w:t xml:space="preserve"> Linear Generator,”</w:t>
      </w:r>
      <w:r w:rsidRPr="00F22BED">
        <w:t xml:space="preserve"> IEEE transactions on energy</w:t>
      </w:r>
      <w:r w:rsidR="00B00AAF" w:rsidRPr="00F22BED">
        <w:t xml:space="preserve"> </w:t>
      </w:r>
      <w:r w:rsidR="00805478" w:rsidRPr="00F22BED">
        <w:t xml:space="preserve">conversion </w:t>
      </w:r>
      <w:proofErr w:type="gramStart"/>
      <w:r w:rsidR="00805478" w:rsidRPr="00F22BED">
        <w:t>June</w:t>
      </w:r>
      <w:r w:rsidR="007E2D22" w:rsidRPr="00F22BED">
        <w:t>,</w:t>
      </w:r>
      <w:proofErr w:type="gramEnd"/>
      <w:r w:rsidR="007E2D22" w:rsidRPr="00F22BED">
        <w:t xml:space="preserve"> 201</w:t>
      </w:r>
      <w:r w:rsidR="00B00AAF" w:rsidRPr="00F22BED">
        <w:t>0</w:t>
      </w:r>
      <w:r w:rsidR="007E2D22" w:rsidRPr="00F22BED">
        <w:t xml:space="preserve"> </w:t>
      </w:r>
    </w:p>
    <w:p w14:paraId="46E664FB" w14:textId="77777777" w:rsidR="00182C0C" w:rsidRPr="00F22BED" w:rsidRDefault="00B30AFC" w:rsidP="00104440">
      <w:r w:rsidRPr="00F22BED">
        <w:t xml:space="preserve"> </w:t>
      </w:r>
    </w:p>
    <w:p w14:paraId="6F98458E" w14:textId="1C9201B2" w:rsidR="00842144" w:rsidRPr="00F22BED" w:rsidRDefault="00842144" w:rsidP="00104440">
      <w:pPr>
        <w:sectPr w:rsidR="00842144" w:rsidRPr="00F22BED" w:rsidSect="00FF2DF7">
          <w:footerReference w:type="default" r:id="rId209"/>
          <w:type w:val="continuous"/>
          <w:pgSz w:w="12240" w:h="15840"/>
          <w:pgMar w:top="1440" w:right="1440" w:bottom="1440" w:left="1440" w:header="720" w:footer="720" w:gutter="0"/>
          <w:cols w:space="720"/>
          <w:docGrid w:linePitch="360"/>
        </w:sectPr>
      </w:pPr>
    </w:p>
    <w:p w14:paraId="55B1CEC3" w14:textId="4F940B45" w:rsidR="006C2508" w:rsidRPr="005C75A8" w:rsidRDefault="005E2B63" w:rsidP="005C75A8">
      <w:pPr>
        <w:pStyle w:val="Heading1"/>
        <w:rPr>
          <w:i/>
        </w:rPr>
      </w:pPr>
      <w:bookmarkStart w:id="623" w:name="page1"/>
      <w:bookmarkStart w:id="624" w:name="page2"/>
      <w:bookmarkStart w:id="625" w:name="page3"/>
      <w:bookmarkStart w:id="626" w:name="page4"/>
      <w:bookmarkStart w:id="627" w:name="page5"/>
      <w:bookmarkStart w:id="628" w:name="page6"/>
      <w:bookmarkStart w:id="629" w:name="page7"/>
      <w:bookmarkStart w:id="630" w:name="page8"/>
      <w:bookmarkStart w:id="631" w:name="page9"/>
      <w:bookmarkStart w:id="632" w:name="page10"/>
      <w:bookmarkStart w:id="633" w:name="page11"/>
      <w:bookmarkStart w:id="634" w:name="page12"/>
      <w:bookmarkStart w:id="635" w:name="page13"/>
      <w:bookmarkStart w:id="636" w:name="page14"/>
      <w:bookmarkStart w:id="637" w:name="page15"/>
      <w:bookmarkStart w:id="638" w:name="page16"/>
      <w:bookmarkStart w:id="639" w:name="page17"/>
      <w:bookmarkStart w:id="640" w:name="page18"/>
      <w:bookmarkStart w:id="641" w:name="page19"/>
      <w:bookmarkStart w:id="642" w:name="page20"/>
      <w:bookmarkStart w:id="643" w:name="page21"/>
      <w:bookmarkStart w:id="644" w:name="_Toc96979841"/>
      <w:bookmarkStart w:id="645" w:name="_Toc96984335"/>
      <w:bookmarkStart w:id="646" w:name="_Toc98113777"/>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r w:rsidRPr="00F22BED">
        <w:lastRenderedPageBreak/>
        <w:t xml:space="preserve">APPENDIX </w:t>
      </w:r>
      <w:r w:rsidR="009F0007" w:rsidRPr="00F22BED">
        <w:t>1 SIMULATION MODEL OF FPLG</w:t>
      </w:r>
      <w:bookmarkEnd w:id="644"/>
      <w:bookmarkEnd w:id="645"/>
      <w:bookmarkEnd w:id="646"/>
    </w:p>
    <w:p w14:paraId="21F0F432" w14:textId="3AC2D6C3" w:rsidR="00C90DA5" w:rsidRDefault="006C2508" w:rsidP="00104440">
      <w:r>
        <w:rPr>
          <w:noProof/>
        </w:rPr>
        <mc:AlternateContent>
          <mc:Choice Requires="wpg">
            <w:drawing>
              <wp:anchor distT="0" distB="0" distL="114300" distR="114300" simplePos="0" relativeHeight="251809280" behindDoc="0" locked="0" layoutInCell="1" allowOverlap="1" wp14:anchorId="628515A9" wp14:editId="4AF95AD1">
                <wp:simplePos x="0" y="0"/>
                <wp:positionH relativeFrom="page">
                  <wp:posOffset>210820</wp:posOffset>
                </wp:positionH>
                <wp:positionV relativeFrom="page">
                  <wp:posOffset>1617345</wp:posOffset>
                </wp:positionV>
                <wp:extent cx="7344000" cy="8131126"/>
                <wp:effectExtent l="0" t="0" r="9525" b="3810"/>
                <wp:wrapTopAndBottom/>
                <wp:docPr id="143868" name="Group 143868"/>
                <wp:cNvGraphicFramePr/>
                <a:graphic xmlns:a="http://schemas.openxmlformats.org/drawingml/2006/main">
                  <a:graphicData uri="http://schemas.microsoft.com/office/word/2010/wordprocessingGroup">
                    <wpg:wgp>
                      <wpg:cNvGrpSpPr/>
                      <wpg:grpSpPr>
                        <a:xfrm>
                          <a:off x="0" y="0"/>
                          <a:ext cx="7344000" cy="8131126"/>
                          <a:chOff x="0" y="0"/>
                          <a:chExt cx="7543800" cy="9924758"/>
                        </a:xfrm>
                      </wpg:grpSpPr>
                      <pic:pic xmlns:pic="http://schemas.openxmlformats.org/drawingml/2006/picture">
                        <pic:nvPicPr>
                          <pic:cNvPr id="153017" name="Picture 153017"/>
                          <pic:cNvPicPr/>
                        </pic:nvPicPr>
                        <pic:blipFill>
                          <a:blip r:embed="rId210"/>
                          <a:stretch>
                            <a:fillRect/>
                          </a:stretch>
                        </pic:blipFill>
                        <pic:spPr>
                          <a:xfrm>
                            <a:off x="0" y="0"/>
                            <a:ext cx="7128000" cy="7127999"/>
                          </a:xfrm>
                          <a:prstGeom prst="rect">
                            <a:avLst/>
                          </a:prstGeom>
                        </pic:spPr>
                      </pic:pic>
                      <pic:pic xmlns:pic="http://schemas.openxmlformats.org/drawingml/2006/picture">
                        <pic:nvPicPr>
                          <pic:cNvPr id="153018" name="Picture 153018"/>
                          <pic:cNvPicPr/>
                        </pic:nvPicPr>
                        <pic:blipFill>
                          <a:blip r:embed="rId211"/>
                          <a:stretch>
                            <a:fillRect/>
                          </a:stretch>
                        </pic:blipFill>
                        <pic:spPr>
                          <a:xfrm>
                            <a:off x="0" y="7458522"/>
                            <a:ext cx="7543800" cy="24662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ECFD65" id="Group 143868" o:spid="_x0000_s1026" style="position:absolute;margin-left:16.6pt;margin-top:127.35pt;width:578.25pt;height:640.25pt;z-index:251809280;mso-position-horizontal-relative:page;mso-position-vertical-relative:page;mso-width-relative:margin;mso-height-relative:margin" coordsize="75438,992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W6+9Vqqt196gBp+89fI3w1/5B7f70v/ow19cn7z18jfDX/kHt/vS/+jDQB2tFFFABRRRQ&#10;AUUUUAFFFFABRRRQAUUUUAFFFFABRRRQAUUUUAFFFFABRRRQAUUUUAFFFFABRRRQAUUUUAFFFFAB&#10;RRRQAUUUUAFRyffSpKjk++lAG1+zH/yLd1/1+T/+jDXulv8AdP1rwv8AZj/5Fu6/6/J//Rhr3S3+&#10;6frQBN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VuvvVaqrdfeoAafvPXyN8Nf+Qe3+9L/6MNfXJ+89fI3w&#10;1/5B7f70v/ow0AdrRRRQAUUUUAFFFFABRRRQAUUUUAFFFFABRRRQAUUUUAFFFFABRRRQAUUUUAFF&#10;FFABRRRQAUUUUAFFFFABRRRQAUUUUAFFFFABUcn30qSo5PvpQBtfsx/8i3df9fk//ow17pb/AHT9&#10;a8L/AGY/+Rbuv+vyf/0Ya90t/un60AT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Vbr71Wqq3X3qAGn7z18&#10;jfDX/kHt/vS/+jDX1yfvPXyN8Nf+Qe3+9L/6MNAHa0UUUAFFFFABRRRQAUUUUAFFFFABRRRQAUUU&#10;UAFFFFABRRRQAUUUUAFFFFABRRRQAUUUUAFFFFABRRRQAUUUUAFFFFABRRRQAVHJ99KkqOT76UAb&#10;X7Mf/It3X/X5P/6MNe6W/wB0/WvC/wBmP/kW7r/r8n/9GGvdLf7p+tAE1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W6+9Vqqt196gBp+89fI3w1/5B7f70v/ow19cn7z18jfDX/kHt/vS/+jDQB2tFFFABRRRQ&#10;AUUUUAFFFFABRRRQAUUUUAFFFFABRRRQAUUUUAFFFFABRRRQAUUUUAFFFFABRRRQAUUUUAFFFFAB&#10;RRRQAUUUUAFRyffSpKjk++lAG1+zH/yLd1/1+T/+jDXulv8AdP1rwv8AZj/5Fu6/6/J//Rhr3S3+&#10;6frQBN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qt196rVVbr71ADT956+Rvh&#10;r/yD2/3pf/Rhr65P3nr5G+Gv/IPb/el/9GGgDtaKKKACiiigAooooAKKKKACiiigAooooAKKKKAC&#10;iiigAooooAKKKKACiiigAooooAKKKKACiiigAooooAKKKKACiiigAooooAKjk++lSVHJ99KANr9m&#10;P/kW7r/r8n/9GGvdLf7p+teF/sx/8i3df9fk/wD6MNe6W/3T9aAJ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qt196rVVbr71ADT956+Rvhr/yD2/3pf/Rhr65P3nr5G+Gv/IPb/el/9GGgDtaKKKACiiigAooo&#10;oAKKKKACiiigAooooAKKKKACiiigAooooAKKKKACiiigAooooAKKKKACiiigAooooAKKKKACiiig&#10;AooooAKjk++lSVHJ99KANr9mP/kW7r/r8n/9GGvdLf7p+teF/sx/8i3df9fk/wD6MNe6W/3T9aAJ&#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qt196rVVbr71ADT956+Rvhr/yD2/3pf/Rhr65P3nr5G+Gv/IPb&#10;/el/9GGgDtaKKKACiiigAooooAKKKKACiiigAooooAKKKKACiiigAooooAKKKKACiiigAooooAKK&#10;KKACiiigAooooAKKKKACiiigAooooAKjk++lSVHJ99KANr9mP/kW7r/r8n/9GGvdLf7p+teF/sx/&#10;8i3df9fk/wD6MNe6W/3T9aAJ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qt196rVVbr71ADT956+Rvhr/yD&#10;2/3pf/Rhr65P3nr5G+Gv/IPb/el/9GGgDtaKKKACiiigAooooAKKKKACiiigAooooAKKKKACiiig&#10;AooooAKKKKACiiigAooooAKKKKACiiigAooooAKKKKACiiigAooooAKjk++lSVHJ99KANr9mP/kW&#10;7r/r8n/9GGvdLf7p+teF/sx/8i3df9fk/wD6MNe6W/3T9aAJ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t&#10;196rVVbr71ADT956+Rvhr/yD2/3pf/Rhr65P3nr5G+Gv/IPb/el/9GGgDtaKKKACiiigAooooAKK&#10;KKACiiigAooooAKKKKACiiigAooooAKKKKACiiigAooooAKKKKACiiigAooooAKKKKACiiigAooo&#10;oAKjk++lSVHJ99KANr9mP/kW7r/r8n/9GGvdLf7p+teF/sx/8i3df9fk/wD6MNe6W/3T9aAJ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t196rVVbr71ADT956+Rvhr/yD2/3pf/Rhr65P3nr5G+Gv/IPb/el/&#10;9GGgDtaKKKACiiigAooooAKKKKACiiigAooooAKKKKACiiigAooooAKKKKACiiigAooooAKKKKAC&#10;iiigAooooAKKKKACiiigAooooAKjk++lSVHJ99KANr9mP/kW7r/r8n/9GGvdLf7p+teF/sx/8i3d&#10;f9fk/wD6MNe6W/3T9aAJ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qt196rVVbr71ADT956+Rvhr/yD2/3p&#10;f/Rhr65P3nr5G+Gv/IPb/el/9GGgDtaKKKACiiigAooooAKKKKACiiigAooooAKKKKACiiigAooo&#10;oAKKKKACiiigAooooAKKKKACiiigAooooAKKKKACiiigAooooAKjk++lSVHJ99KANr9mP/kW7r/r&#10;8n/9GGvdLf7p+teF/sx/8i3df9fk/wD6MNe6W/3T9aAJ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qt196r&#10;VVbr71ADT956+Rvhr/yD2/3pf/Rhr65P3nr5G+Gv/IPb/el/9GGgDtaKKKACiiigAooooAKKKKAC&#10;iiigAooooAKKKKACiiigAooooAKKKKACiiigAooooAKKKKACiiigAooooAKKKKACiiigAooooAKj&#10;k++lSVHJ99KANr9mP/kW7r/r8n/9GGvdLf7p+teF/sx/8i3df9fk/wD6MNe6W/3T9aAJ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t196rVVbr71ADT956+Rvhr/yD2/3pf/Rhr65P3nr5G+Gv/IPb/el/9GGg&#10;DtaKKKACiiigAooooAKKKKACiiigAooooAKKKKACiiigAooooAKKKKACiiigAooooAKKKKACiiig&#10;AooooAKKKKACiiigAooooAKjk++lSVHJ99KANr9mP/kW7r/r8n/9GGvdLf7p+teF/sx/8i3df9fk&#10;/wD6MNe6W/3T9aAJ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qt196rVVbr71ADT956+Rvhr/yD2/3pf/Rh&#10;r65P3nr5G+Gv/IPb/el/9GGgDtaKKKACiiigAooooAKKKKACiiigAooooAKKKKACiiigAooooAKK&#10;KKACiiigAooooAKKKKACiiigAooooAKKKKACiiigAooooAKjk++lSVHJ99KANr9mP/kW7r/r8n/9&#10;GGvdLf7p+teF/sx/8i3df9fk/wD6MNe6W/3T9aAJ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qt196rVVbr&#10;71ADT956+Rvhr/yD2/3pf/Rhr65P3nr5G+Gv/IPb/el/9GGgDtaKKKACiiigAooooAKKKKACiiig&#10;AooooAKKKKACiiigAooooAKKKKACiiigAooooAKKKKACiiigAooooAKKKKACiiigAooooAKjk++l&#10;SVHJ99KANr9mP/kW7r/r8n/9GGvdLf7p+teF/sx/8i3df9fk/wD6MNe6W/3T9aAJ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TANJml2+9IV96AGnHelGKTyz60eWfWgBC53U6m+Ud2c07acdaADPNI3ej&#10;yj604LjvQA1fu0tLt96TafWgAoo2n1o2n1oARqRRmn7fU0baAE4WkLUuz3o8v3oARafSBcU6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&#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JQAt&#10;FJkUUALRRRQAUUUUAFFFFABRRRQAUUUUAFFFFABRRSZHrQAtFFJmgBaKTNFAC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cxL8L/Bs8ryy&#10;eEtDkkdtzO2mwliT3J29aKKAOljjWGNY41VEUBVVRgADoAKdRRQAUUUUAFFFFABRRRQAUUUUAFFF&#10;FABRRRQAUUUUAFFFFABRRRQAUUUUAFUtX0XT9fsms9TsbbUbRiGMF3CsqEjodrAjiiigCjo/gfw7&#10;4dumudJ0HS9LuWXYZrOzjhcrkHBKqDjgcVt0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&#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017" o:spid="_x0000_s1027" type="#_x0000_t75" style="position:absolute;width:71280;height:7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">
                  <v:imagedata r:id="rId270" o:title=""/>
                </v:shape>
                <v:shape id="Picture 153018" o:spid="_x0000_s1028" type="#_x0000_t75" style="position:absolute;top:74585;width:75438;height:2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">
                  <v:imagedata r:id="rId271" o:title=""/>
                </v:shape>
                <w10:wrap type="topAndBottom" anchorx="page" anchory="page"/>
              </v:group>
            </w:pict>
          </mc:Fallback>
        </mc:AlternateContent>
      </w:r>
      <w:r w:rsidR="00C90DA5">
        <w:br w:type="page"/>
      </w:r>
    </w:p>
    <w:p w14:paraId="33D4EB72" w14:textId="0D6CAADF" w:rsidR="00C90DA5" w:rsidRDefault="00C90DA5" w:rsidP="00104440">
      <w:r>
        <w:rPr>
          <w:noProof/>
        </w:rPr>
        <w:lastRenderedPageBreak/>
        <w:drawing>
          <wp:inline distT="0" distB="0" distL="0" distR="0" wp14:anchorId="693BDE7C" wp14:editId="0278C2D8">
            <wp:extent cx="6760464" cy="6751320"/>
            <wp:effectExtent l="0" t="0" r="0" b="0"/>
            <wp:docPr id="153022" name="Picture 153022"/>
            <wp:cNvGraphicFramePr/>
            <a:graphic xmlns:a="http://schemas.openxmlformats.org/drawingml/2006/main">
              <a:graphicData uri="http://schemas.openxmlformats.org/drawingml/2006/picture">
                <pic:pic xmlns:pic="http://schemas.openxmlformats.org/drawingml/2006/picture">
                  <pic:nvPicPr>
                    <pic:cNvPr id="153022" name="Picture 153022"/>
                    <pic:cNvPicPr/>
                  </pic:nvPicPr>
                  <pic:blipFill>
                    <a:blip r:embed="rId272"/>
                    <a:stretch>
                      <a:fillRect/>
                    </a:stretch>
                  </pic:blipFill>
                  <pic:spPr>
                    <a:xfrm>
                      <a:off x="0" y="0"/>
                      <a:ext cx="6760464" cy="6751320"/>
                    </a:xfrm>
                    <a:prstGeom prst="rect">
                      <a:avLst/>
                    </a:prstGeom>
                  </pic:spPr>
                </pic:pic>
              </a:graphicData>
            </a:graphic>
          </wp:inline>
        </w:drawing>
      </w:r>
    </w:p>
    <w:p w14:paraId="0A59409F" w14:textId="7C682492" w:rsidR="00C90DA5" w:rsidRDefault="00C90DA5" w:rsidP="00104440">
      <w:r>
        <w:rPr>
          <w:noProof/>
        </w:rPr>
        <w:lastRenderedPageBreak/>
        <w:drawing>
          <wp:inline distT="0" distB="0" distL="0" distR="0" wp14:anchorId="15E90DB9" wp14:editId="28C03F9C">
            <wp:extent cx="6760464" cy="8656320"/>
            <wp:effectExtent l="0" t="0" r="0" b="0"/>
            <wp:docPr id="153027" name="Picture 153027"/>
            <wp:cNvGraphicFramePr/>
            <a:graphic xmlns:a="http://schemas.openxmlformats.org/drawingml/2006/main">
              <a:graphicData uri="http://schemas.openxmlformats.org/drawingml/2006/picture">
                <pic:pic xmlns:pic="http://schemas.openxmlformats.org/drawingml/2006/picture">
                  <pic:nvPicPr>
                    <pic:cNvPr id="153027" name="Picture 153027"/>
                    <pic:cNvPicPr/>
                  </pic:nvPicPr>
                  <pic:blipFill>
                    <a:blip r:embed="rId273"/>
                    <a:stretch>
                      <a:fillRect/>
                    </a:stretch>
                  </pic:blipFill>
                  <pic:spPr>
                    <a:xfrm>
                      <a:off x="0" y="0"/>
                      <a:ext cx="6760464" cy="8656320"/>
                    </a:xfrm>
                    <a:prstGeom prst="rect">
                      <a:avLst/>
                    </a:prstGeom>
                  </pic:spPr>
                </pic:pic>
              </a:graphicData>
            </a:graphic>
          </wp:inline>
        </w:drawing>
      </w:r>
    </w:p>
    <w:p w14:paraId="1D10BCD3" w14:textId="636EA7F0" w:rsidR="00C90DA5" w:rsidRDefault="00C90DA5" w:rsidP="00104440">
      <w:r>
        <w:rPr>
          <w:noProof/>
        </w:rPr>
        <w:lastRenderedPageBreak/>
        <w:drawing>
          <wp:inline distT="0" distB="0" distL="0" distR="0" wp14:anchorId="72550F7F" wp14:editId="2487ACB9">
            <wp:extent cx="6760210" cy="9151034"/>
            <wp:effectExtent l="0" t="0" r="2540" b="0"/>
            <wp:docPr id="153032" name="Picture 153032"/>
            <wp:cNvGraphicFramePr/>
            <a:graphic xmlns:a="http://schemas.openxmlformats.org/drawingml/2006/main">
              <a:graphicData uri="http://schemas.openxmlformats.org/drawingml/2006/picture">
                <pic:pic xmlns:pic="http://schemas.openxmlformats.org/drawingml/2006/picture">
                  <pic:nvPicPr>
                    <pic:cNvPr id="153032" name="Picture 153032"/>
                    <pic:cNvPicPr/>
                  </pic:nvPicPr>
                  <pic:blipFill>
                    <a:blip r:embed="rId274"/>
                    <a:stretch>
                      <a:fillRect/>
                    </a:stretch>
                  </pic:blipFill>
                  <pic:spPr>
                    <a:xfrm>
                      <a:off x="0" y="0"/>
                      <a:ext cx="6766059" cy="9158951"/>
                    </a:xfrm>
                    <a:prstGeom prst="rect">
                      <a:avLst/>
                    </a:prstGeom>
                  </pic:spPr>
                </pic:pic>
              </a:graphicData>
            </a:graphic>
          </wp:inline>
        </w:drawing>
      </w:r>
    </w:p>
    <w:p w14:paraId="2628B2CF" w14:textId="77777777" w:rsidR="00C90DA5" w:rsidRDefault="00C90DA5" w:rsidP="00104440">
      <w:r>
        <w:rPr>
          <w:noProof/>
        </w:rPr>
        <w:lastRenderedPageBreak/>
        <w:drawing>
          <wp:inline distT="0" distB="0" distL="0" distR="0" wp14:anchorId="77C0163F" wp14:editId="4F7E5D42">
            <wp:extent cx="6812281" cy="8568000"/>
            <wp:effectExtent l="0" t="0" r="7620" b="5080"/>
            <wp:docPr id="153037" name="Picture 153037"/>
            <wp:cNvGraphicFramePr/>
            <a:graphic xmlns:a="http://schemas.openxmlformats.org/drawingml/2006/main">
              <a:graphicData uri="http://schemas.openxmlformats.org/drawingml/2006/picture">
                <pic:pic xmlns:pic="http://schemas.openxmlformats.org/drawingml/2006/picture">
                  <pic:nvPicPr>
                    <pic:cNvPr id="153037" name="Picture 153037"/>
                    <pic:cNvPicPr/>
                  </pic:nvPicPr>
                  <pic:blipFill>
                    <a:blip r:embed="rId275"/>
                    <a:stretch>
                      <a:fillRect/>
                    </a:stretch>
                  </pic:blipFill>
                  <pic:spPr>
                    <a:xfrm>
                      <a:off x="0" y="0"/>
                      <a:ext cx="6812281" cy="8568000"/>
                    </a:xfrm>
                    <a:prstGeom prst="rect">
                      <a:avLst/>
                    </a:prstGeom>
                  </pic:spPr>
                </pic:pic>
              </a:graphicData>
            </a:graphic>
          </wp:inline>
        </w:drawing>
      </w:r>
    </w:p>
    <w:p w14:paraId="026085F8" w14:textId="77777777" w:rsidR="00C90DA5" w:rsidRDefault="00C90DA5" w:rsidP="00104440">
      <w:r>
        <w:rPr>
          <w:noProof/>
        </w:rPr>
        <w:lastRenderedPageBreak/>
        <w:drawing>
          <wp:inline distT="0" distB="0" distL="0" distR="0" wp14:anchorId="075A33B0" wp14:editId="2A7DABB9">
            <wp:extent cx="6812281" cy="9994392"/>
            <wp:effectExtent l="0" t="0" r="0" b="0"/>
            <wp:docPr id="153042" name="Picture 153042"/>
            <wp:cNvGraphicFramePr/>
            <a:graphic xmlns:a="http://schemas.openxmlformats.org/drawingml/2006/main">
              <a:graphicData uri="http://schemas.openxmlformats.org/drawingml/2006/picture">
                <pic:pic xmlns:pic="http://schemas.openxmlformats.org/drawingml/2006/picture">
                  <pic:nvPicPr>
                    <pic:cNvPr id="153042" name="Picture 153042"/>
                    <pic:cNvPicPr/>
                  </pic:nvPicPr>
                  <pic:blipFill>
                    <a:blip r:embed="rId276"/>
                    <a:stretch>
                      <a:fillRect/>
                    </a:stretch>
                  </pic:blipFill>
                  <pic:spPr>
                    <a:xfrm>
                      <a:off x="0" y="0"/>
                      <a:ext cx="6812281" cy="9994392"/>
                    </a:xfrm>
                    <a:prstGeom prst="rect">
                      <a:avLst/>
                    </a:prstGeom>
                  </pic:spPr>
                </pic:pic>
              </a:graphicData>
            </a:graphic>
          </wp:inline>
        </w:drawing>
      </w:r>
    </w:p>
    <w:p w14:paraId="4C003B9B" w14:textId="77777777" w:rsidR="00C90DA5" w:rsidRDefault="00C90DA5" w:rsidP="00104440">
      <w:r>
        <w:rPr>
          <w:noProof/>
        </w:rPr>
        <w:lastRenderedPageBreak/>
        <w:drawing>
          <wp:inline distT="0" distB="0" distL="0" distR="0" wp14:anchorId="3231A84E" wp14:editId="1A55A7AC">
            <wp:extent cx="6812281" cy="8964000"/>
            <wp:effectExtent l="0" t="0" r="7620" b="8890"/>
            <wp:docPr id="153047" name="Picture 153047"/>
            <wp:cNvGraphicFramePr/>
            <a:graphic xmlns:a="http://schemas.openxmlformats.org/drawingml/2006/main">
              <a:graphicData uri="http://schemas.openxmlformats.org/drawingml/2006/picture">
                <pic:pic xmlns:pic="http://schemas.openxmlformats.org/drawingml/2006/picture">
                  <pic:nvPicPr>
                    <pic:cNvPr id="153047" name="Picture 153047"/>
                    <pic:cNvPicPr/>
                  </pic:nvPicPr>
                  <pic:blipFill>
                    <a:blip r:embed="rId277"/>
                    <a:stretch>
                      <a:fillRect/>
                    </a:stretch>
                  </pic:blipFill>
                  <pic:spPr>
                    <a:xfrm>
                      <a:off x="0" y="0"/>
                      <a:ext cx="6812281" cy="8964000"/>
                    </a:xfrm>
                    <a:prstGeom prst="rect">
                      <a:avLst/>
                    </a:prstGeom>
                  </pic:spPr>
                </pic:pic>
              </a:graphicData>
            </a:graphic>
          </wp:inline>
        </w:drawing>
      </w:r>
    </w:p>
    <w:p w14:paraId="3FFB9236" w14:textId="77777777" w:rsidR="00C90DA5" w:rsidRDefault="00C90DA5" w:rsidP="00104440">
      <w:r>
        <w:rPr>
          <w:noProof/>
        </w:rPr>
        <w:lastRenderedPageBreak/>
        <w:drawing>
          <wp:inline distT="0" distB="0" distL="0" distR="0" wp14:anchorId="027E6E83" wp14:editId="118DF8A9">
            <wp:extent cx="6811941" cy="9038492"/>
            <wp:effectExtent l="0" t="0" r="8255" b="0"/>
            <wp:docPr id="153052" name="Picture 153052"/>
            <wp:cNvGraphicFramePr/>
            <a:graphic xmlns:a="http://schemas.openxmlformats.org/drawingml/2006/main">
              <a:graphicData uri="http://schemas.openxmlformats.org/drawingml/2006/picture">
                <pic:pic xmlns:pic="http://schemas.openxmlformats.org/drawingml/2006/picture">
                  <pic:nvPicPr>
                    <pic:cNvPr id="153052" name="Picture 153052"/>
                    <pic:cNvPicPr/>
                  </pic:nvPicPr>
                  <pic:blipFill>
                    <a:blip r:embed="rId278"/>
                    <a:stretch>
                      <a:fillRect/>
                    </a:stretch>
                  </pic:blipFill>
                  <pic:spPr>
                    <a:xfrm>
                      <a:off x="0" y="0"/>
                      <a:ext cx="6815946" cy="9043806"/>
                    </a:xfrm>
                    <a:prstGeom prst="rect">
                      <a:avLst/>
                    </a:prstGeom>
                  </pic:spPr>
                </pic:pic>
              </a:graphicData>
            </a:graphic>
          </wp:inline>
        </w:drawing>
      </w:r>
    </w:p>
    <w:p w14:paraId="3124F77C" w14:textId="77777777" w:rsidR="00C90DA5" w:rsidRDefault="00C90DA5" w:rsidP="00104440">
      <w:r>
        <w:rPr>
          <w:noProof/>
        </w:rPr>
        <w:lastRenderedPageBreak/>
        <w:drawing>
          <wp:inline distT="0" distB="0" distL="0" distR="0" wp14:anchorId="235C2088" wp14:editId="3CCD4918">
            <wp:extent cx="6809233" cy="8676000"/>
            <wp:effectExtent l="0" t="0" r="0" b="0"/>
            <wp:docPr id="153057" name="Picture 153057"/>
            <wp:cNvGraphicFramePr/>
            <a:graphic xmlns:a="http://schemas.openxmlformats.org/drawingml/2006/main">
              <a:graphicData uri="http://schemas.openxmlformats.org/drawingml/2006/picture">
                <pic:pic xmlns:pic="http://schemas.openxmlformats.org/drawingml/2006/picture">
                  <pic:nvPicPr>
                    <pic:cNvPr id="153057" name="Picture 153057"/>
                    <pic:cNvPicPr/>
                  </pic:nvPicPr>
                  <pic:blipFill>
                    <a:blip r:embed="rId279"/>
                    <a:stretch>
                      <a:fillRect/>
                    </a:stretch>
                  </pic:blipFill>
                  <pic:spPr>
                    <a:xfrm>
                      <a:off x="0" y="0"/>
                      <a:ext cx="6809233" cy="8676000"/>
                    </a:xfrm>
                    <a:prstGeom prst="rect">
                      <a:avLst/>
                    </a:prstGeom>
                  </pic:spPr>
                </pic:pic>
              </a:graphicData>
            </a:graphic>
          </wp:inline>
        </w:drawing>
      </w:r>
    </w:p>
    <w:p w14:paraId="72373007" w14:textId="77777777" w:rsidR="00C90DA5" w:rsidRDefault="00C90DA5" w:rsidP="00104440">
      <w:r>
        <w:rPr>
          <w:noProof/>
        </w:rPr>
        <w:lastRenderedPageBreak/>
        <w:drawing>
          <wp:inline distT="0" distB="0" distL="0" distR="0" wp14:anchorId="067C0FA4" wp14:editId="0D225959">
            <wp:extent cx="6760464" cy="8784000"/>
            <wp:effectExtent l="0" t="0" r="2540" b="0"/>
            <wp:docPr id="153062" name="Picture 153062"/>
            <wp:cNvGraphicFramePr/>
            <a:graphic xmlns:a="http://schemas.openxmlformats.org/drawingml/2006/main">
              <a:graphicData uri="http://schemas.openxmlformats.org/drawingml/2006/picture">
                <pic:pic xmlns:pic="http://schemas.openxmlformats.org/drawingml/2006/picture">
                  <pic:nvPicPr>
                    <pic:cNvPr id="153062" name="Picture 153062"/>
                    <pic:cNvPicPr/>
                  </pic:nvPicPr>
                  <pic:blipFill>
                    <a:blip r:embed="rId280"/>
                    <a:stretch>
                      <a:fillRect/>
                    </a:stretch>
                  </pic:blipFill>
                  <pic:spPr>
                    <a:xfrm>
                      <a:off x="0" y="0"/>
                      <a:ext cx="6760464" cy="8784000"/>
                    </a:xfrm>
                    <a:prstGeom prst="rect">
                      <a:avLst/>
                    </a:prstGeom>
                  </pic:spPr>
                </pic:pic>
              </a:graphicData>
            </a:graphic>
          </wp:inline>
        </w:drawing>
      </w:r>
    </w:p>
    <w:p w14:paraId="4A3A7088" w14:textId="77777777" w:rsidR="00C90DA5" w:rsidRDefault="00C90DA5" w:rsidP="00104440">
      <w:r>
        <w:rPr>
          <w:noProof/>
        </w:rPr>
        <w:lastRenderedPageBreak/>
        <w:drawing>
          <wp:inline distT="0" distB="0" distL="0" distR="0" wp14:anchorId="5D095A80" wp14:editId="6DB44341">
            <wp:extent cx="6812281" cy="8784000"/>
            <wp:effectExtent l="0" t="0" r="7620" b="0"/>
            <wp:docPr id="153067" name="Picture 153067"/>
            <wp:cNvGraphicFramePr/>
            <a:graphic xmlns:a="http://schemas.openxmlformats.org/drawingml/2006/main">
              <a:graphicData uri="http://schemas.openxmlformats.org/drawingml/2006/picture">
                <pic:pic xmlns:pic="http://schemas.openxmlformats.org/drawingml/2006/picture">
                  <pic:nvPicPr>
                    <pic:cNvPr id="153067" name="Picture 153067"/>
                    <pic:cNvPicPr/>
                  </pic:nvPicPr>
                  <pic:blipFill>
                    <a:blip r:embed="rId281"/>
                    <a:stretch>
                      <a:fillRect/>
                    </a:stretch>
                  </pic:blipFill>
                  <pic:spPr>
                    <a:xfrm>
                      <a:off x="0" y="0"/>
                      <a:ext cx="6812281" cy="8784000"/>
                    </a:xfrm>
                    <a:prstGeom prst="rect">
                      <a:avLst/>
                    </a:prstGeom>
                  </pic:spPr>
                </pic:pic>
              </a:graphicData>
            </a:graphic>
          </wp:inline>
        </w:drawing>
      </w:r>
    </w:p>
    <w:p w14:paraId="56AAB3B4" w14:textId="716A9AE7" w:rsidR="009F0007" w:rsidRPr="00F22BED" w:rsidRDefault="00C90DA5" w:rsidP="005C75A8">
      <w:r>
        <w:rPr>
          <w:noProof/>
        </w:rPr>
        <w:lastRenderedPageBreak/>
        <w:drawing>
          <wp:inline distT="0" distB="0" distL="0" distR="0" wp14:anchorId="54B5BF3D" wp14:editId="5B765742">
            <wp:extent cx="6760464" cy="6745224"/>
            <wp:effectExtent l="0" t="0" r="0" b="0"/>
            <wp:docPr id="153072" name="Picture 153072"/>
            <wp:cNvGraphicFramePr/>
            <a:graphic xmlns:a="http://schemas.openxmlformats.org/drawingml/2006/main">
              <a:graphicData uri="http://schemas.openxmlformats.org/drawingml/2006/picture">
                <pic:pic xmlns:pic="http://schemas.openxmlformats.org/drawingml/2006/picture">
                  <pic:nvPicPr>
                    <pic:cNvPr id="153072" name="Picture 153072"/>
                    <pic:cNvPicPr/>
                  </pic:nvPicPr>
                  <pic:blipFill>
                    <a:blip r:embed="rId282"/>
                    <a:stretch>
                      <a:fillRect/>
                    </a:stretch>
                  </pic:blipFill>
                  <pic:spPr>
                    <a:xfrm>
                      <a:off x="0" y="0"/>
                      <a:ext cx="6760464" cy="6745224"/>
                    </a:xfrm>
                    <a:prstGeom prst="rect">
                      <a:avLst/>
                    </a:prstGeom>
                  </pic:spPr>
                </pic:pic>
              </a:graphicData>
            </a:graphic>
          </wp:inline>
        </w:drawing>
      </w:r>
    </w:p>
    <w:p w14:paraId="4BE92979" w14:textId="77777777" w:rsidR="00035FDD" w:rsidRDefault="00035FDD" w:rsidP="00167D9F">
      <w:pPr>
        <w:pStyle w:val="Heading1"/>
      </w:pPr>
      <w:bookmarkStart w:id="647" w:name="_Toc96979842"/>
      <w:bookmarkStart w:id="648" w:name="_Toc96984336"/>
      <w:bookmarkStart w:id="649" w:name="_Toc98113778"/>
    </w:p>
    <w:p w14:paraId="1C93C592" w14:textId="2CC89DA0" w:rsidR="00035FDD" w:rsidRDefault="00035FDD" w:rsidP="0094553F">
      <w:pPr>
        <w:pStyle w:val="Heading1"/>
        <w:ind w:left="0"/>
        <w:jc w:val="both"/>
      </w:pPr>
    </w:p>
    <w:p w14:paraId="2753C1FE" w14:textId="77777777" w:rsidR="0094553F" w:rsidRPr="00860697" w:rsidRDefault="0094553F" w:rsidP="00860697"/>
    <w:p w14:paraId="05B04FD6" w14:textId="6C0F2969" w:rsidR="009F0007" w:rsidRDefault="009F0007" w:rsidP="00167D9F">
      <w:pPr>
        <w:pStyle w:val="Heading1"/>
      </w:pPr>
      <w:r w:rsidRPr="00F22BED">
        <w:lastRenderedPageBreak/>
        <w:t>APPENDEX 2</w:t>
      </w:r>
      <w:r w:rsidR="00157D91" w:rsidRPr="00F22BED">
        <w:t>.1</w:t>
      </w:r>
      <w:r w:rsidRPr="00F22BED">
        <w:t>: MATLAB SCRIPT</w:t>
      </w:r>
      <w:r w:rsidR="00157D91" w:rsidRPr="00F22BED">
        <w:t xml:space="preserve"> </w:t>
      </w:r>
      <w:r w:rsidR="0085147F" w:rsidRPr="00F22BED">
        <w:t>(INITIALIZATION SCRIPT)</w:t>
      </w:r>
      <w:bookmarkEnd w:id="647"/>
      <w:bookmarkEnd w:id="648"/>
      <w:bookmarkEnd w:id="649"/>
    </w:p>
    <w:p w14:paraId="1CB483E7" w14:textId="5D1427DB" w:rsidR="00035FDD" w:rsidRPr="00860697" w:rsidRDefault="001163EA" w:rsidP="00860697">
      <w:pPr>
        <w:pStyle w:val="MATLABCode"/>
      </w:pPr>
      <w:r>
        <w:t>clc;</w:t>
      </w:r>
      <w:r>
        <w:br/>
      </w:r>
      <w:r w:rsidRPr="00E05787">
        <w:rPr>
          <w:color w:val="008000"/>
        </w:rPr>
        <w:t>% Nominal output specs</w:t>
      </w:r>
      <w:r>
        <w:rPr>
          <w:color w:val="000000"/>
        </w:rPr>
        <w:br/>
      </w:r>
      <w:r w:rsidRPr="00E05787">
        <w:rPr>
          <w:color w:val="008000"/>
        </w:rPr>
        <w:t>%</w:t>
      </w:r>
      <w:r>
        <w:rPr>
          <w:color w:val="000000"/>
        </w:rPr>
        <w:br/>
      </w:r>
      <w:r w:rsidRPr="00E05787">
        <w:rPr>
          <w:color w:val="008000"/>
        </w:rPr>
        <w:t>%   for x = 1:10</w:t>
      </w:r>
      <w:r>
        <w:rPr>
          <w:color w:val="000000"/>
        </w:rPr>
        <w:br/>
      </w:r>
      <w:r w:rsidRPr="00E05787">
        <w:rPr>
          <w:color w:val="008000"/>
        </w:rPr>
        <w:t>%       disp(x)</w:t>
      </w:r>
      <w:r>
        <w:rPr>
          <w:color w:val="000000"/>
        </w:rPr>
        <w:br/>
      </w:r>
      <w:r w:rsidRPr="00E05787">
        <w:rPr>
          <w:color w:val="008000"/>
        </w:rPr>
        <w:t>%   end</w:t>
      </w:r>
      <w:r>
        <w:rPr>
          <w:color w:val="000000"/>
        </w:rPr>
        <w:br/>
      </w:r>
      <w:r w:rsidRPr="00E05787">
        <w:rPr>
          <w:color w:val="008000"/>
        </w:rPr>
        <w:t>%</w:t>
      </w:r>
      <w:r>
        <w:rPr>
          <w:color w:val="000000"/>
        </w:rPr>
        <w:br/>
        <w:t xml:space="preserve">    </w:t>
      </w:r>
      <w:r w:rsidRPr="00E05787">
        <w:rPr>
          <w:color w:val="008000"/>
        </w:rPr>
        <w:t>% Nominal output power</w:t>
      </w:r>
      <w:r>
        <w:rPr>
          <w:color w:val="000000"/>
        </w:rPr>
        <w:br/>
        <w:t xml:space="preserve">    P_nom = 15000;  </w:t>
      </w:r>
      <w:r w:rsidRPr="00E05787">
        <w:rPr>
          <w:color w:val="008000"/>
        </w:rPr>
        <w:t>% W (Apparent power in VA)</w:t>
      </w:r>
      <w:r>
        <w:rPr>
          <w:color w:val="000000"/>
        </w:rPr>
        <w:br/>
        <w:t xml:space="preserve">    </w:t>
      </w:r>
      <w:r w:rsidRPr="00E05787">
        <w:rPr>
          <w:color w:val="008000"/>
        </w:rPr>
        <w:t>% Nominal output voltage</w:t>
      </w:r>
      <w:r>
        <w:rPr>
          <w:color w:val="000000"/>
        </w:rPr>
        <w:br/>
        <w:t xml:space="preserve">    V_nom = 300; </w:t>
      </w:r>
      <w:r w:rsidRPr="00E05787">
        <w:rPr>
          <w:color w:val="008000"/>
        </w:rPr>
        <w:t>% V (rms)</w:t>
      </w:r>
      <w:r>
        <w:rPr>
          <w:color w:val="000000"/>
        </w:rPr>
        <w:br/>
        <w:t xml:space="preserve">    V_nom_pk = V_nom*sqrt(2); </w:t>
      </w:r>
      <w:r w:rsidRPr="00E05787">
        <w:rPr>
          <w:color w:val="008000"/>
        </w:rPr>
        <w:t>% V (peak)</w:t>
      </w:r>
      <w:r>
        <w:rPr>
          <w:color w:val="000000"/>
        </w:rPr>
        <w:br/>
        <w:t xml:space="preserve">    </w:t>
      </w:r>
      <w:r w:rsidRPr="00E05787">
        <w:rPr>
          <w:color w:val="008000"/>
        </w:rPr>
        <w:t>% Nominal resistive load</w:t>
      </w:r>
      <w:r>
        <w:rPr>
          <w:color w:val="000000"/>
        </w:rPr>
        <w:br/>
        <w:t xml:space="preserve">    R_load_nom = 6; </w:t>
      </w:r>
      <w:r w:rsidRPr="00E05787">
        <w:rPr>
          <w:color w:val="008000"/>
        </w:rPr>
        <w:t>% Ohm</w:t>
      </w:r>
      <w:r>
        <w:rPr>
          <w:color w:val="000000"/>
        </w:rPr>
        <w:br/>
        <w:t xml:space="preserve">    </w:t>
      </w:r>
      <w:r w:rsidRPr="00E05787">
        <w:rPr>
          <w:color w:val="008000"/>
        </w:rPr>
        <w:t>% Nominal load current</w:t>
      </w:r>
      <w:r>
        <w:rPr>
          <w:color w:val="000000"/>
        </w:rPr>
        <w:br/>
        <w:t xml:space="preserve">    I_nom = V_nom/R_load_nom; </w:t>
      </w:r>
      <w:r w:rsidRPr="00E05787">
        <w:rPr>
          <w:color w:val="008000"/>
        </w:rPr>
        <w:t>% A (rms)</w:t>
      </w:r>
      <w:r>
        <w:rPr>
          <w:color w:val="000000"/>
        </w:rPr>
        <w:br/>
        <w:t xml:space="preserve">    I_nom_pk = I_nom*sqrt(2); </w:t>
      </w:r>
      <w:r w:rsidRPr="00E05787">
        <w:rPr>
          <w:color w:val="008000"/>
        </w:rPr>
        <w:t>% A (peak)</w:t>
      </w:r>
      <w:r>
        <w:rPr>
          <w:color w:val="000000"/>
        </w:rPr>
        <w:br/>
        <w:t xml:space="preserve">    </w:t>
      </w:r>
      <w:r w:rsidRPr="00E05787">
        <w:rPr>
          <w:color w:val="008000"/>
        </w:rPr>
        <w:t>% Nominal frequency</w:t>
      </w:r>
      <w:r>
        <w:rPr>
          <w:color w:val="000000"/>
        </w:rPr>
        <w:br/>
        <w:t xml:space="preserve">    freq = 25;  </w:t>
      </w:r>
      <w:r w:rsidRPr="00E05787">
        <w:rPr>
          <w:color w:val="008000"/>
        </w:rPr>
        <w:t>% Hz</w:t>
      </w:r>
      <w:r>
        <w:rPr>
          <w:color w:val="000000"/>
        </w:rPr>
        <w:br/>
        <w:t xml:space="preserve">    omega = 2*pi*freq; </w:t>
      </w:r>
      <w:r w:rsidRPr="00E05787">
        <w:rPr>
          <w:color w:val="008000"/>
        </w:rPr>
        <w:t>% rad/sec</w:t>
      </w:r>
      <w:r>
        <w:rPr>
          <w:color w:val="000000"/>
        </w:rPr>
        <w:br/>
        <w:t xml:space="preserve">    </w:t>
      </w:r>
      <w:r w:rsidRPr="00E05787">
        <w:rPr>
          <w:color w:val="008000"/>
        </w:rPr>
        <w:t>% Nominal energy per cycle</w:t>
      </w:r>
      <w:r>
        <w:rPr>
          <w:color w:val="000000"/>
        </w:rPr>
        <w:br/>
        <w:t xml:space="preserve">    W_load = P_nom/freq; </w:t>
      </w:r>
      <w:r w:rsidRPr="00E05787">
        <w:rPr>
          <w:color w:val="008000"/>
        </w:rPr>
        <w:t>% J</w:t>
      </w:r>
      <w:r>
        <w:rPr>
          <w:color w:val="000000"/>
        </w:rPr>
        <w:br/>
      </w:r>
      <w:r>
        <w:rPr>
          <w:color w:val="000000"/>
        </w:rPr>
        <w:br/>
      </w:r>
      <w:r w:rsidRPr="00E05787">
        <w:rPr>
          <w:color w:val="008000"/>
        </w:rPr>
        <w:t>% Physical constants</w:t>
      </w:r>
      <w:r>
        <w:rPr>
          <w:color w:val="000000"/>
        </w:rPr>
        <w:br/>
        <w:t xml:space="preserve">    </w:t>
      </w:r>
      <w:r w:rsidRPr="00E05787">
        <w:rPr>
          <w:color w:val="008000"/>
        </w:rPr>
        <w:t>% Copper density</w:t>
      </w:r>
      <w:r>
        <w:rPr>
          <w:color w:val="000000"/>
        </w:rPr>
        <w:br/>
        <w:t xml:space="preserve">    rho_cu = 8900;  </w:t>
      </w:r>
      <w:r w:rsidRPr="00E05787">
        <w:rPr>
          <w:color w:val="008000"/>
        </w:rPr>
        <w:t>% kg/m^3</w:t>
      </w:r>
      <w:r>
        <w:rPr>
          <w:color w:val="000000"/>
        </w:rPr>
        <w:br/>
        <w:t xml:space="preserve">    </w:t>
      </w:r>
      <w:r w:rsidRPr="00E05787">
        <w:rPr>
          <w:color w:val="008000"/>
        </w:rPr>
        <w:t>% Specific heat ratio</w:t>
      </w:r>
      <w:r>
        <w:rPr>
          <w:color w:val="000000"/>
        </w:rPr>
        <w:br/>
        <w:t xml:space="preserve">    SHR = 1.32;  </w:t>
      </w:r>
      <w:r w:rsidRPr="00E05787">
        <w:rPr>
          <w:color w:val="008000"/>
        </w:rPr>
        <w:t>% No units</w:t>
      </w:r>
      <w:r>
        <w:rPr>
          <w:color w:val="000000"/>
        </w:rPr>
        <w:br/>
      </w:r>
      <w:r>
        <w:rPr>
          <w:color w:val="000000"/>
        </w:rPr>
        <w:br/>
      </w:r>
      <w:r w:rsidRPr="00E05787">
        <w:rPr>
          <w:color w:val="008000"/>
        </w:rPr>
        <w:t>% Chosen design parameters</w:t>
      </w:r>
      <w:r>
        <w:rPr>
          <w:color w:val="000000"/>
        </w:rPr>
        <w:br/>
        <w:t xml:space="preserve">    </w:t>
      </w:r>
      <w:r w:rsidRPr="00E05787">
        <w:rPr>
          <w:color w:val="008000"/>
        </w:rPr>
        <w:t>% Piston mass</w:t>
      </w:r>
      <w:r>
        <w:rPr>
          <w:color w:val="000000"/>
        </w:rPr>
        <w:br/>
        <w:t xml:space="preserve">    mass_pist = 4; </w:t>
      </w:r>
      <w:r w:rsidRPr="00E05787">
        <w:rPr>
          <w:color w:val="008000"/>
        </w:rPr>
        <w:t>% kg</w:t>
      </w:r>
      <w:r>
        <w:rPr>
          <w:color w:val="000000"/>
        </w:rPr>
        <w:br/>
        <w:t xml:space="preserve">    </w:t>
      </w:r>
      <w:r w:rsidRPr="00E05787">
        <w:rPr>
          <w:color w:val="008000"/>
        </w:rPr>
        <w:t>% Piston area</w:t>
      </w:r>
      <w:r>
        <w:rPr>
          <w:color w:val="000000"/>
        </w:rPr>
        <w:br/>
        <w:t xml:space="preserve">    A_pist = 0.0082;  </w:t>
      </w:r>
      <w:r w:rsidRPr="00E05787">
        <w:rPr>
          <w:color w:val="008000"/>
        </w:rPr>
        <w:t>% m^2</w:t>
      </w:r>
      <w:r>
        <w:rPr>
          <w:color w:val="000000"/>
        </w:rPr>
        <w:br/>
        <w:t xml:space="preserve">    </w:t>
      </w:r>
      <w:r w:rsidRPr="00E05787">
        <w:rPr>
          <w:color w:val="008000"/>
        </w:rPr>
        <w:t>% Piston viscous friction constant</w:t>
      </w:r>
      <w:r>
        <w:rPr>
          <w:color w:val="000000"/>
        </w:rPr>
        <w:br/>
        <w:t xml:space="preserve">    B_vis = 12;  </w:t>
      </w:r>
      <w:r w:rsidRPr="00E05787">
        <w:rPr>
          <w:color w:val="008000"/>
        </w:rPr>
        <w:t>% N/(m/sec)</w:t>
      </w:r>
      <w:r>
        <w:rPr>
          <w:color w:val="000000"/>
        </w:rPr>
        <w:br/>
        <w:t xml:space="preserve">    </w:t>
      </w:r>
      <w:r w:rsidRPr="00E05787">
        <w:rPr>
          <w:color w:val="008000"/>
        </w:rPr>
        <w:t>% Copper current density</w:t>
      </w:r>
      <w:r>
        <w:rPr>
          <w:color w:val="000000"/>
        </w:rPr>
        <w:br/>
        <w:t xml:space="preserve">    sigma_cu = 6e6; </w:t>
      </w:r>
      <w:r w:rsidRPr="00E05787">
        <w:rPr>
          <w:color w:val="008000"/>
        </w:rPr>
        <w:t>% A/m^2</w:t>
      </w:r>
      <w:r>
        <w:rPr>
          <w:color w:val="000000"/>
        </w:rPr>
        <w:br/>
        <w:t xml:space="preserve">    </w:t>
      </w:r>
      <w:r w:rsidRPr="00E05787">
        <w:rPr>
          <w:color w:val="008000"/>
        </w:rPr>
        <w:t>% Flux density</w:t>
      </w:r>
      <w:r>
        <w:rPr>
          <w:color w:val="000000"/>
        </w:rPr>
        <w:br/>
        <w:t xml:space="preserve">    B = 1.0;  </w:t>
      </w:r>
      <w:r w:rsidRPr="00E05787">
        <w:rPr>
          <w:color w:val="008000"/>
        </w:rPr>
        <w:t>% T</w:t>
      </w:r>
      <w:r>
        <w:rPr>
          <w:color w:val="000000"/>
        </w:rPr>
        <w:br/>
      </w:r>
      <w:r>
        <w:rPr>
          <w:color w:val="000000"/>
        </w:rPr>
        <w:br/>
      </w:r>
      <w:r w:rsidRPr="00E05787">
        <w:rPr>
          <w:color w:val="008000"/>
        </w:rPr>
        <w:t>% Designed parameters</w:t>
      </w:r>
      <w:r>
        <w:rPr>
          <w:color w:val="000000"/>
        </w:rPr>
        <w:br/>
        <w:t xml:space="preserve">    </w:t>
      </w:r>
      <w:r w:rsidRPr="00E05787">
        <w:rPr>
          <w:color w:val="008000"/>
        </w:rPr>
        <w:t>% Armature wire cross-section area</w:t>
      </w:r>
      <w:r>
        <w:rPr>
          <w:color w:val="000000"/>
        </w:rPr>
        <w:br/>
        <w:t xml:space="preserve">    A_cu = I_nom/sigma_cu; </w:t>
      </w:r>
      <w:r w:rsidRPr="00E05787">
        <w:rPr>
          <w:color w:val="008000"/>
        </w:rPr>
        <w:t>% m^2</w:t>
      </w:r>
      <w:r>
        <w:rPr>
          <w:color w:val="000000"/>
        </w:rPr>
        <w:br/>
        <w:t xml:space="preserve">    </w:t>
      </w:r>
      <w:r w:rsidRPr="00E05787">
        <w:rPr>
          <w:color w:val="008000"/>
        </w:rPr>
        <w:t>%we will assume stroke length s</w:t>
      </w:r>
      <w:r>
        <w:rPr>
          <w:color w:val="000000"/>
        </w:rPr>
        <w:br/>
        <w:t xml:space="preserve">    </w:t>
      </w:r>
      <w:r w:rsidRPr="00E05787">
        <w:rPr>
          <w:color w:val="008000"/>
        </w:rPr>
        <w:t>%The nominal RMS velocity will be V= s*omg/(2*sqrt(2))</w:t>
      </w:r>
      <w:r>
        <w:rPr>
          <w:color w:val="000000"/>
        </w:rPr>
        <w:br/>
        <w:t xml:space="preserve">    </w:t>
      </w:r>
      <w:r w:rsidRPr="00E05787">
        <w:rPr>
          <w:color w:val="008000"/>
        </w:rPr>
        <w:t>%The thrust coefficient Km can be calculated as</w:t>
      </w:r>
      <w:r>
        <w:rPr>
          <w:color w:val="000000"/>
        </w:rPr>
        <w:br/>
        <w:t xml:space="preserve">    </w:t>
      </w:r>
      <w:r w:rsidRPr="00E05787">
        <w:rPr>
          <w:color w:val="008000"/>
        </w:rPr>
        <w:t>%Wcyc=(c+km^2/(R_load+R_a)*V^2</w:t>
      </w:r>
      <w:r>
        <w:rPr>
          <w:color w:val="000000"/>
        </w:rPr>
        <w:br/>
        <w:t xml:space="preserve">    </w:t>
      </w:r>
      <w:r w:rsidRPr="00E05787">
        <w:rPr>
          <w:color w:val="008000"/>
        </w:rPr>
        <w:t>%Km= B*L_cu</w:t>
      </w:r>
      <w:r>
        <w:rPr>
          <w:color w:val="000000"/>
        </w:rPr>
        <w:br/>
        <w:t xml:space="preserve">    </w:t>
      </w:r>
      <w:r w:rsidRPr="00E05787">
        <w:rPr>
          <w:color w:val="008000"/>
        </w:rPr>
        <w:t>%M_cu=A_cu*L_cu*sigma_cu</w:t>
      </w:r>
      <w:r>
        <w:rPr>
          <w:color w:val="000000"/>
        </w:rPr>
        <w:br/>
        <w:t xml:space="preserve">    </w:t>
      </w:r>
      <w:r w:rsidRPr="00E05787">
        <w:rPr>
          <w:color w:val="008000"/>
        </w:rPr>
        <w:t>%M=M_cu+M_pist</w:t>
      </w:r>
      <w:r>
        <w:rPr>
          <w:color w:val="000000"/>
        </w:rPr>
        <w:br/>
        <w:t xml:space="preserve">    </w:t>
      </w:r>
      <w:r w:rsidRPr="00E05787">
        <w:rPr>
          <w:color w:val="008000"/>
        </w:rPr>
        <w:t>%K_sp=omg^2*M</w:t>
      </w:r>
      <w:r>
        <w:rPr>
          <w:color w:val="000000"/>
        </w:rPr>
        <w:br/>
        <w:t xml:space="preserve">    </w:t>
      </w:r>
      <w:r w:rsidRPr="00E05787">
        <w:rPr>
          <w:color w:val="008000"/>
        </w:rPr>
        <w:t>% For simplicity, we will assume</w:t>
      </w:r>
      <w:r>
        <w:rPr>
          <w:color w:val="000000"/>
        </w:rPr>
        <w:br/>
      </w:r>
      <w:r>
        <w:rPr>
          <w:color w:val="000000"/>
        </w:rPr>
        <w:lastRenderedPageBreak/>
        <w:t xml:space="preserve">    R_a = 0.05 * R_load_nom;  </w:t>
      </w:r>
      <w:r w:rsidRPr="00E05787">
        <w:rPr>
          <w:color w:val="008000"/>
        </w:rPr>
        <w:t>% ohm</w:t>
      </w:r>
      <w:r>
        <w:rPr>
          <w:color w:val="000000"/>
        </w:rPr>
        <w:br/>
        <w:t xml:space="preserve">    E_ind_nom = (R_load_nom + R_a)*I_nom;  </w:t>
      </w:r>
      <w:r w:rsidRPr="00E05787">
        <w:rPr>
          <w:color w:val="008000"/>
        </w:rPr>
        <w:t>% V (rms)</w:t>
      </w:r>
      <w:r>
        <w:rPr>
          <w:color w:val="000000"/>
        </w:rPr>
        <w:br/>
        <w:t xml:space="preserve">    </w:t>
      </w:r>
      <w:r w:rsidRPr="00E05787">
        <w:rPr>
          <w:color w:val="008000"/>
        </w:rPr>
        <w:t>% Thus, vel_nom can be solved from the following quadradic equation</w:t>
      </w:r>
      <w:r>
        <w:rPr>
          <w:color w:val="000000"/>
        </w:rPr>
        <w:br/>
        <w:t xml:space="preserve">    </w:t>
      </w:r>
      <w:r w:rsidRPr="00E05787">
        <w:rPr>
          <w:color w:val="008000"/>
        </w:rPr>
        <w:t>% mass_pist*vel_nom^2 + (rho_cu*A_cu*E_ind/B)*vel_nom - W_cyc = 0</w:t>
      </w:r>
      <w:r>
        <w:rPr>
          <w:color w:val="000000"/>
        </w:rPr>
        <w:br/>
        <w:t xml:space="preserve">    </w:t>
      </w:r>
      <w:r w:rsidRPr="00E05787">
        <w:rPr>
          <w:color w:val="008000"/>
        </w:rPr>
        <w:t>%half stroke</w:t>
      </w:r>
      <w:r>
        <w:rPr>
          <w:color w:val="000000"/>
        </w:rPr>
        <w:br/>
        <w:t xml:space="preserve">    amp=0.06;</w:t>
      </w:r>
      <w:r>
        <w:rPr>
          <w:color w:val="000000"/>
        </w:rPr>
        <w:br/>
        <w:t xml:space="preserve">    </w:t>
      </w:r>
      <w:r w:rsidRPr="00E05787">
        <w:rPr>
          <w:color w:val="008000"/>
        </w:rPr>
        <w:t>% Nominal stroke</w:t>
      </w:r>
      <w:r>
        <w:rPr>
          <w:color w:val="000000"/>
        </w:rPr>
        <w:br/>
        <w:t xml:space="preserve">    strk_nom = amp/sqrt(2);</w:t>
      </w:r>
      <w:r>
        <w:rPr>
          <w:color w:val="000000"/>
        </w:rPr>
        <w:br/>
        <w:t xml:space="preserve">    </w:t>
      </w:r>
      <w:r w:rsidRPr="00E05787">
        <w:rPr>
          <w:color w:val="008000"/>
        </w:rPr>
        <w:t>%nominal rms velocity</w:t>
      </w:r>
      <w:r>
        <w:rPr>
          <w:color w:val="000000"/>
        </w:rPr>
        <w:br/>
        <w:t xml:space="preserve">    vel_nom=strk_nom*omega;</w:t>
      </w:r>
      <w:r>
        <w:rPr>
          <w:color w:val="000000"/>
        </w:rPr>
        <w:br/>
        <w:t xml:space="preserve">    </w:t>
      </w:r>
      <w:r w:rsidRPr="00E05787">
        <w:rPr>
          <w:color w:val="008000"/>
        </w:rPr>
        <w:t>% Electromagnetic coeffiencient</w:t>
      </w:r>
      <w:r>
        <w:rPr>
          <w:color w:val="000000"/>
        </w:rPr>
        <w:br/>
        <w:t xml:space="preserve">    k_m = E_ind_nom/B/vel_nom;  </w:t>
      </w:r>
      <w:r w:rsidRPr="00E05787">
        <w:rPr>
          <w:color w:val="008000"/>
        </w:rPr>
        <w:t>% N/A, V/(rad/sec)</w:t>
      </w:r>
      <w:r>
        <w:rPr>
          <w:color w:val="000000"/>
        </w:rPr>
        <w:br/>
        <w:t xml:space="preserve">    </w:t>
      </w:r>
      <w:r w:rsidRPr="00E05787">
        <w:rPr>
          <w:color w:val="008000"/>
        </w:rPr>
        <w:t>% Copper mass</w:t>
      </w:r>
      <w:r>
        <w:rPr>
          <w:color w:val="000000"/>
        </w:rPr>
        <w:br/>
        <w:t xml:space="preserve">    L_cu = k_m/B;  </w:t>
      </w:r>
      <w:r w:rsidRPr="00E05787">
        <w:rPr>
          <w:color w:val="008000"/>
        </w:rPr>
        <w:t>% m</w:t>
      </w:r>
      <w:r>
        <w:rPr>
          <w:color w:val="000000"/>
        </w:rPr>
        <w:br/>
        <w:t xml:space="preserve">    mass_cu = rho_cu*A_cu*L_cu;  </w:t>
      </w:r>
      <w:r w:rsidRPr="00E05787">
        <w:rPr>
          <w:color w:val="008000"/>
        </w:rPr>
        <w:t>% kg</w:t>
      </w:r>
      <w:r>
        <w:rPr>
          <w:color w:val="000000"/>
        </w:rPr>
        <w:br/>
        <w:t xml:space="preserve">    </w:t>
      </w:r>
      <w:r w:rsidRPr="00E05787">
        <w:rPr>
          <w:color w:val="008000"/>
        </w:rPr>
        <w:t>% Total mover mass</w:t>
      </w:r>
      <w:r>
        <w:rPr>
          <w:color w:val="000000"/>
        </w:rPr>
        <w:br/>
        <w:t xml:space="preserve">    mass = mass_pist + mass_cu;  </w:t>
      </w:r>
      <w:r w:rsidRPr="00E05787">
        <w:rPr>
          <w:color w:val="008000"/>
        </w:rPr>
        <w:t>% kg</w:t>
      </w:r>
      <w:r>
        <w:rPr>
          <w:color w:val="000000"/>
        </w:rPr>
        <w:br/>
        <w:t xml:space="preserve">    </w:t>
      </w:r>
      <w:r w:rsidRPr="00E05787">
        <w:rPr>
          <w:color w:val="008000"/>
        </w:rPr>
        <w:t>% Spring stiffness coefficient</w:t>
      </w:r>
      <w:r>
        <w:rPr>
          <w:color w:val="000000"/>
        </w:rPr>
        <w:br/>
        <w:t xml:space="preserve">    k_sp = mass * omega^2;  </w:t>
      </w:r>
      <w:r w:rsidRPr="00E05787">
        <w:rPr>
          <w:color w:val="008000"/>
        </w:rPr>
        <w:t>% N/m</w:t>
      </w:r>
      <w:r>
        <w:rPr>
          <w:color w:val="000000"/>
        </w:rPr>
        <w:br/>
      </w:r>
      <w:r>
        <w:rPr>
          <w:color w:val="000000"/>
        </w:rPr>
        <w:br/>
      </w:r>
      <w:r w:rsidRPr="00E05787">
        <w:rPr>
          <w:color w:val="008000"/>
        </w:rPr>
        <w:t>% Global variable structure</w:t>
      </w:r>
      <w:r>
        <w:rPr>
          <w:color w:val="000000"/>
        </w:rPr>
        <w:br/>
        <w:t>gvar1.gam = SHR;</w:t>
      </w:r>
      <w:r>
        <w:rPr>
          <w:color w:val="000000"/>
        </w:rPr>
        <w:br/>
        <w:t>gvar1.mass = mass;</w:t>
      </w:r>
      <w:r>
        <w:rPr>
          <w:color w:val="000000"/>
        </w:rPr>
        <w:br/>
        <w:t>gvar1.ksp = k_sp;</w:t>
      </w:r>
      <w:r>
        <w:rPr>
          <w:color w:val="000000"/>
        </w:rPr>
        <w:br/>
        <w:t>gvar1.k = k_m;</w:t>
      </w:r>
      <w:r>
        <w:rPr>
          <w:color w:val="000000"/>
        </w:rPr>
        <w:br/>
        <w:t>gvar1.Bvis = B_vis;</w:t>
      </w:r>
      <w:r>
        <w:rPr>
          <w:color w:val="000000"/>
        </w:rPr>
        <w:br/>
        <w:t>gvar1.Rload = R_load_nom;</w:t>
      </w:r>
      <w:r>
        <w:rPr>
          <w:color w:val="000000"/>
        </w:rPr>
        <w:br/>
        <w:t>gvar1.Ra =R_a;</w:t>
      </w:r>
      <w:r>
        <w:rPr>
          <w:color w:val="000000"/>
        </w:rPr>
        <w:br/>
        <w:t>gvar1.g=32.147;</w:t>
      </w:r>
      <w:r>
        <w:rPr>
          <w:color w:val="000000"/>
        </w:rPr>
        <w:br/>
        <w:t>gvar1.vis=12;</w:t>
      </w:r>
      <w:r>
        <w:rPr>
          <w:color w:val="000000"/>
        </w:rPr>
        <w:br/>
        <w:t>gvar1.A=0.0082;</w:t>
      </w:r>
      <w:r>
        <w:rPr>
          <w:color w:val="000000"/>
        </w:rPr>
        <w:br/>
        <w:t>gvar1.xtdc=-0.1;</w:t>
      </w:r>
      <w:r>
        <w:rPr>
          <w:color w:val="000000"/>
        </w:rPr>
        <w:br/>
        <w:t>gvar1.po=101325;</w:t>
      </w:r>
      <w:r>
        <w:rPr>
          <w:color w:val="000000"/>
        </w:rPr>
        <w:br/>
        <w:t>gvar1.A=0.0082;</w:t>
      </w:r>
      <w:r>
        <w:rPr>
          <w:color w:val="000000"/>
        </w:rPr>
        <w:br/>
        <w:t>gvar1.feq=25;</w:t>
      </w:r>
      <w:r>
        <w:rPr>
          <w:color w:val="000000"/>
        </w:rPr>
        <w:br/>
        <w:t>gvar1.ogm=2*pi*gvar1.feq;</w:t>
      </w:r>
      <w:r>
        <w:rPr>
          <w:color w:val="000000"/>
        </w:rPr>
        <w:br/>
        <w:t>gvar1.pnom=W_load+gvar1.vis*(vel_nom)^2;</w:t>
      </w:r>
      <w:r>
        <w:rPr>
          <w:color w:val="000000"/>
        </w:rPr>
        <w:br/>
        <w:t>gvar1.amp=strk_nom*sqrt(2);</w:t>
      </w:r>
      <w:r>
        <w:rPr>
          <w:color w:val="000000"/>
        </w:rPr>
        <w:br/>
        <w:t>fsize   = 16;</w:t>
      </w:r>
      <w:r>
        <w:rPr>
          <w:color w:val="000000"/>
        </w:rPr>
        <w:br/>
        <w:t>sim(</w:t>
      </w:r>
      <w:r w:rsidRPr="00E05787">
        <w:rPr>
          <w:color w:val="800000"/>
        </w:rPr>
        <w:t>'ICE'</w:t>
      </w:r>
      <w:r>
        <w:rPr>
          <w:color w:val="000000"/>
        </w:rPr>
        <w:t>)</w:t>
      </w:r>
      <w:r>
        <w:rPr>
          <w:color w:val="000000"/>
        </w:rPr>
        <w:br/>
        <w:t xml:space="preserve">lwidth  = 2;        </w:t>
      </w:r>
      <w:r w:rsidRPr="00E05787">
        <w:rPr>
          <w:color w:val="008000"/>
        </w:rPr>
        <w:t>% line width</w:t>
      </w:r>
      <w:r>
        <w:rPr>
          <w:color w:val="000000"/>
        </w:rPr>
        <w:br/>
        <w:t>figure(1)</w:t>
      </w:r>
      <w:r>
        <w:rPr>
          <w:color w:val="000000"/>
        </w:rPr>
        <w:br/>
        <w:t>plot(ans.ph3.time(35000:45000),ans.ph3.signals.values(35000:45000,1),</w:t>
      </w:r>
      <w:r w:rsidRPr="00E05787">
        <w:rPr>
          <w:color w:val="800000"/>
        </w:rPr>
        <w:t>'g'</w:t>
      </w:r>
      <w:r>
        <w:rPr>
          <w:color w:val="000000"/>
        </w:rPr>
        <w:t>,</w:t>
      </w:r>
      <w:r w:rsidRPr="00E05787">
        <w:rPr>
          <w:color w:val="0000FF"/>
        </w:rPr>
        <w:t>...</w:t>
      </w:r>
      <w:r>
        <w:rPr>
          <w:color w:val="000000"/>
        </w:rPr>
        <w:br/>
        <w:t xml:space="preserve">    ans.ign.time(35000:45000),-ans.ign.signals.values(35000:45000,1)*0.05,</w:t>
      </w:r>
      <w:r w:rsidRPr="00E05787">
        <w:rPr>
          <w:color w:val="800000"/>
        </w:rPr>
        <w:t>'r'</w:t>
      </w:r>
      <w:r>
        <w:rPr>
          <w:color w:val="000000"/>
        </w:rPr>
        <w:t>,</w:t>
      </w:r>
      <w:r w:rsidRPr="00E05787">
        <w:rPr>
          <w:color w:val="0000FF"/>
        </w:rPr>
        <w:t>...</w:t>
      </w:r>
      <w:r>
        <w:rPr>
          <w:color w:val="000000"/>
        </w:rPr>
        <w:br/>
        <w:t xml:space="preserve">    ans.EPO.time(35000:45000),ans.EPO.signals.values(35000:45000,1)*0.05,</w:t>
      </w:r>
      <w:r w:rsidRPr="00E05787">
        <w:rPr>
          <w:color w:val="800000"/>
        </w:rPr>
        <w:t>'b'</w:t>
      </w:r>
      <w:r>
        <w:rPr>
          <w:color w:val="000000"/>
        </w:rPr>
        <w:t>,</w:t>
      </w:r>
      <w:r w:rsidRPr="00E05787">
        <w:rPr>
          <w:color w:val="800000"/>
        </w:rPr>
        <w:t>'LineWidth'</w:t>
      </w:r>
      <w:r>
        <w:rPr>
          <w:color w:val="000000"/>
        </w:rPr>
        <w:t>, lwidth)</w:t>
      </w:r>
      <w:r>
        <w:rPr>
          <w:color w:val="000000"/>
        </w:rPr>
        <w:br/>
        <w:t>xlabel(</w:t>
      </w:r>
      <w:r w:rsidRPr="00E05787">
        <w:rPr>
          <w:color w:val="800000"/>
        </w:rPr>
        <w:t>'Time(s)'</w:t>
      </w:r>
      <w:r>
        <w:rPr>
          <w:color w:val="000000"/>
        </w:rPr>
        <w:t>,</w:t>
      </w:r>
      <w:r w:rsidRPr="00E05787">
        <w:rPr>
          <w:color w:val="800000"/>
        </w:rPr>
        <w:t>'Fontsize'</w:t>
      </w:r>
      <w:r>
        <w:rPr>
          <w:color w:val="000000"/>
        </w:rPr>
        <w:t>, fsize)</w:t>
      </w:r>
      <w:r>
        <w:rPr>
          <w:color w:val="000000"/>
        </w:rPr>
        <w:br/>
        <w:t>ylabel(</w:t>
      </w:r>
      <w:r w:rsidRPr="00E05787">
        <w:rPr>
          <w:color w:val="800000"/>
        </w:rPr>
        <w:t>'position(m)'</w:t>
      </w:r>
      <w:r>
        <w:rPr>
          <w:color w:val="000000"/>
        </w:rPr>
        <w:t>,</w:t>
      </w:r>
      <w:r w:rsidRPr="00E05787">
        <w:rPr>
          <w:color w:val="800000"/>
        </w:rPr>
        <w:t>'Fontsize'</w:t>
      </w:r>
      <w:r>
        <w:rPr>
          <w:color w:val="000000"/>
        </w:rPr>
        <w:t>, fsize)</w:t>
      </w:r>
      <w:r>
        <w:rPr>
          <w:color w:val="000000"/>
        </w:rPr>
        <w:br/>
        <w:t>legend(</w:t>
      </w:r>
      <w:r w:rsidRPr="00E05787">
        <w:rPr>
          <w:color w:val="800000"/>
        </w:rPr>
        <w:t>'poistion'</w:t>
      </w:r>
      <w:r>
        <w:rPr>
          <w:color w:val="000000"/>
        </w:rPr>
        <w:t>,</w:t>
      </w:r>
      <w:r w:rsidRPr="00E05787">
        <w:rPr>
          <w:color w:val="800000"/>
        </w:rPr>
        <w:t>'ign'</w:t>
      </w:r>
      <w:r>
        <w:rPr>
          <w:color w:val="000000"/>
        </w:rPr>
        <w:t>,</w:t>
      </w:r>
      <w:r w:rsidRPr="00E05787">
        <w:rPr>
          <w:color w:val="800000"/>
        </w:rPr>
        <w:t>'EPO'</w:t>
      </w:r>
      <w:r>
        <w:rPr>
          <w:color w:val="000000"/>
        </w:rPr>
        <w:t>)</w:t>
      </w:r>
      <w:r>
        <w:rPr>
          <w:color w:val="000000"/>
        </w:rPr>
        <w:br/>
        <w:t xml:space="preserve">grid </w:t>
      </w:r>
      <w:r w:rsidRPr="00E05787">
        <w:rPr>
          <w:color w:val="800000"/>
        </w:rPr>
        <w:t>on</w:t>
      </w:r>
      <w:r>
        <w:rPr>
          <w:color w:val="000000"/>
        </w:rPr>
        <w:br/>
        <w:t xml:space="preserve">axis </w:t>
      </w:r>
      <w:r w:rsidRPr="00E05787">
        <w:rPr>
          <w:color w:val="800000"/>
        </w:rPr>
        <w:t>square</w:t>
      </w:r>
      <w:r>
        <w:rPr>
          <w:color w:val="000000"/>
        </w:rPr>
        <w:br/>
        <w:t>figure(2)</w:t>
      </w:r>
      <w:r>
        <w:rPr>
          <w:color w:val="000000"/>
        </w:rPr>
        <w:br/>
        <w:t>plot(ans.ph3.signals.values(:,1)*A_pist,ans.pressure.signals.values(:,1),</w:t>
      </w:r>
      <w:r w:rsidRPr="00E05787">
        <w:rPr>
          <w:color w:val="800000"/>
        </w:rPr>
        <w:t>'r'</w:t>
      </w:r>
      <w:r>
        <w:rPr>
          <w:color w:val="000000"/>
        </w:rPr>
        <w:t>,</w:t>
      </w:r>
      <w:r w:rsidRPr="00E05787">
        <w:rPr>
          <w:color w:val="800000"/>
        </w:rPr>
        <w:t>'LineWidth'</w:t>
      </w:r>
      <w:r>
        <w:rPr>
          <w:color w:val="000000"/>
        </w:rPr>
        <w:t>, lwidth)</w:t>
      </w:r>
      <w:r>
        <w:rPr>
          <w:color w:val="000000"/>
        </w:rPr>
        <w:br/>
        <w:t>xlabel(</w:t>
      </w:r>
      <w:r w:rsidRPr="00E05787">
        <w:rPr>
          <w:color w:val="800000"/>
        </w:rPr>
        <w:t>'position(m)'</w:t>
      </w:r>
      <w:r>
        <w:rPr>
          <w:color w:val="000000"/>
        </w:rPr>
        <w:t>,</w:t>
      </w:r>
      <w:r w:rsidRPr="00E05787">
        <w:rPr>
          <w:color w:val="800000"/>
        </w:rPr>
        <w:t>'Fontsize'</w:t>
      </w:r>
      <w:r>
        <w:rPr>
          <w:color w:val="000000"/>
        </w:rPr>
        <w:t>, fsize)</w:t>
      </w:r>
      <w:r>
        <w:rPr>
          <w:color w:val="000000"/>
        </w:rPr>
        <w:br/>
        <w:t>ylabel(</w:t>
      </w:r>
      <w:r w:rsidRPr="00E05787">
        <w:rPr>
          <w:color w:val="800000"/>
        </w:rPr>
        <w:t>'pressure(pa)'</w:t>
      </w:r>
      <w:r>
        <w:rPr>
          <w:color w:val="000000"/>
        </w:rPr>
        <w:t>,</w:t>
      </w:r>
      <w:r w:rsidRPr="00E05787">
        <w:rPr>
          <w:color w:val="800000"/>
        </w:rPr>
        <w:t>'Fontsize'</w:t>
      </w:r>
      <w:r>
        <w:rPr>
          <w:color w:val="000000"/>
        </w:rPr>
        <w:t>, fsize)</w:t>
      </w:r>
      <w:r>
        <w:rPr>
          <w:color w:val="000000"/>
        </w:rPr>
        <w:br/>
        <w:t xml:space="preserve">grid </w:t>
      </w:r>
      <w:r w:rsidRPr="00E05787">
        <w:rPr>
          <w:color w:val="800000"/>
        </w:rPr>
        <w:t>on</w:t>
      </w:r>
      <w:r>
        <w:rPr>
          <w:color w:val="000000"/>
        </w:rPr>
        <w:br/>
        <w:t xml:space="preserve">axis </w:t>
      </w:r>
      <w:r w:rsidRPr="00E05787">
        <w:rPr>
          <w:color w:val="800000"/>
        </w:rPr>
        <w:t>square</w:t>
      </w:r>
      <w:r>
        <w:rPr>
          <w:color w:val="000000"/>
        </w:rPr>
        <w:br/>
      </w:r>
      <w:r>
        <w:rPr>
          <w:color w:val="000000"/>
        </w:rPr>
        <w:lastRenderedPageBreak/>
        <w:t>figure(3)</w:t>
      </w:r>
      <w:r>
        <w:rPr>
          <w:color w:val="000000"/>
        </w:rPr>
        <w:br/>
        <w:t>plot(ans.curf.time,-ans.curf.signals.values(:,1),</w:t>
      </w:r>
      <w:r w:rsidRPr="00E05787">
        <w:rPr>
          <w:color w:val="800000"/>
        </w:rPr>
        <w:t>'b'</w:t>
      </w:r>
      <w:r>
        <w:rPr>
          <w:color w:val="000000"/>
        </w:rPr>
        <w:t>,</w:t>
      </w:r>
      <w:r w:rsidRPr="00E05787">
        <w:rPr>
          <w:color w:val="0000FF"/>
        </w:rPr>
        <w:t>...</w:t>
      </w:r>
      <w:r>
        <w:rPr>
          <w:color w:val="000000"/>
        </w:rPr>
        <w:br/>
        <w:t xml:space="preserve">    ans.comf.time,ans.comf.signals.values(:,1),</w:t>
      </w:r>
      <w:r w:rsidRPr="00E05787">
        <w:rPr>
          <w:color w:val="800000"/>
        </w:rPr>
        <w:t>'r'</w:t>
      </w:r>
      <w:r>
        <w:rPr>
          <w:color w:val="000000"/>
        </w:rPr>
        <w:t>,</w:t>
      </w:r>
      <w:r w:rsidRPr="00E05787">
        <w:rPr>
          <w:color w:val="0000FF"/>
        </w:rPr>
        <w:t>...</w:t>
      </w:r>
      <w:r>
        <w:rPr>
          <w:color w:val="000000"/>
        </w:rPr>
        <w:br/>
        <w:t xml:space="preserve">    ans.spf.time,ans.spf.signals.values(:,1),</w:t>
      </w:r>
      <w:r w:rsidRPr="00E05787">
        <w:rPr>
          <w:color w:val="800000"/>
        </w:rPr>
        <w:t>'LineWidth'</w:t>
      </w:r>
      <w:r>
        <w:rPr>
          <w:color w:val="000000"/>
        </w:rPr>
        <w:t>, lwidth)</w:t>
      </w:r>
      <w:r>
        <w:rPr>
          <w:color w:val="000000"/>
        </w:rPr>
        <w:br/>
        <w:t>legend(</w:t>
      </w:r>
      <w:r w:rsidRPr="00E05787">
        <w:rPr>
          <w:color w:val="800000"/>
        </w:rPr>
        <w:t>'current force'</w:t>
      </w:r>
      <w:r>
        <w:rPr>
          <w:color w:val="000000"/>
        </w:rPr>
        <w:t xml:space="preserve">, </w:t>
      </w:r>
      <w:r w:rsidRPr="00E05787">
        <w:rPr>
          <w:color w:val="800000"/>
        </w:rPr>
        <w:t>'combustion force'</w:t>
      </w:r>
      <w:r>
        <w:rPr>
          <w:color w:val="000000"/>
        </w:rPr>
        <w:t>,</w:t>
      </w:r>
      <w:r w:rsidRPr="00E05787">
        <w:rPr>
          <w:color w:val="800000"/>
        </w:rPr>
        <w:t>'spring_force'</w:t>
      </w:r>
      <w:r>
        <w:rPr>
          <w:color w:val="000000"/>
        </w:rPr>
        <w:t>)</w:t>
      </w:r>
      <w:r>
        <w:rPr>
          <w:color w:val="000000"/>
        </w:rPr>
        <w:br/>
        <w:t>xlabel(</w:t>
      </w:r>
      <w:r w:rsidRPr="00E05787">
        <w:rPr>
          <w:color w:val="800000"/>
        </w:rPr>
        <w:t>'time(s)'</w:t>
      </w:r>
      <w:r>
        <w:rPr>
          <w:color w:val="000000"/>
        </w:rPr>
        <w:t>,</w:t>
      </w:r>
      <w:r w:rsidRPr="00E05787">
        <w:rPr>
          <w:color w:val="800000"/>
        </w:rPr>
        <w:t>'Fontsize'</w:t>
      </w:r>
      <w:r>
        <w:rPr>
          <w:color w:val="000000"/>
        </w:rPr>
        <w:t>, fsize)</w:t>
      </w:r>
      <w:r>
        <w:rPr>
          <w:color w:val="000000"/>
        </w:rPr>
        <w:br/>
        <w:t>ylabel(</w:t>
      </w:r>
      <w:r w:rsidRPr="00E05787">
        <w:rPr>
          <w:color w:val="800000"/>
        </w:rPr>
        <w:t>'force(N)'</w:t>
      </w:r>
      <w:r>
        <w:rPr>
          <w:color w:val="000000"/>
        </w:rPr>
        <w:t>,</w:t>
      </w:r>
      <w:r w:rsidRPr="00E05787">
        <w:rPr>
          <w:color w:val="800000"/>
        </w:rPr>
        <w:t>'Fontsize'</w:t>
      </w:r>
      <w:r>
        <w:rPr>
          <w:color w:val="000000"/>
        </w:rPr>
        <w:t>, fsize)</w:t>
      </w:r>
      <w:r>
        <w:rPr>
          <w:color w:val="000000"/>
        </w:rPr>
        <w:br/>
        <w:t xml:space="preserve">grid </w:t>
      </w:r>
      <w:r w:rsidRPr="00E05787">
        <w:rPr>
          <w:color w:val="800000"/>
        </w:rPr>
        <w:t>on</w:t>
      </w:r>
      <w:r>
        <w:rPr>
          <w:color w:val="000000"/>
        </w:rPr>
        <w:br/>
        <w:t xml:space="preserve">axis </w:t>
      </w:r>
      <w:r w:rsidRPr="00E05787">
        <w:rPr>
          <w:color w:val="800000"/>
        </w:rPr>
        <w:t>square</w:t>
      </w:r>
      <w:r>
        <w:rPr>
          <w:color w:val="000000"/>
        </w:rPr>
        <w:br/>
        <w:t>run(</w:t>
      </w:r>
      <w:r w:rsidRPr="00E05787">
        <w:rPr>
          <w:color w:val="800000"/>
        </w:rPr>
        <w:t>'op.m'</w:t>
      </w:r>
      <w:r>
        <w:rPr>
          <w:color w:val="000000"/>
        </w:rPr>
        <w:t>)</w:t>
      </w:r>
      <w:r>
        <w:rPr>
          <w:color w:val="000000"/>
        </w:rPr>
        <w:br/>
      </w:r>
      <w:r w:rsidR="002B7337">
        <w:rPr>
          <w:color w:val="000000"/>
        </w:rPr>
        <w:br/>
      </w:r>
    </w:p>
    <w:p w14:paraId="16022A9E" w14:textId="36EC86E0" w:rsidR="009F0007" w:rsidRPr="00F22BED" w:rsidRDefault="009F0007" w:rsidP="00104440"/>
    <w:p w14:paraId="13D9BE5A" w14:textId="3A2DE477" w:rsidR="009F0007" w:rsidRPr="00F22BED" w:rsidRDefault="009F0007" w:rsidP="00104440">
      <w:pPr>
        <w:pStyle w:val="Heading3"/>
      </w:pPr>
    </w:p>
    <w:p w14:paraId="0DA27A75" w14:textId="06B72DA5" w:rsidR="009F0007" w:rsidRPr="00F22BED" w:rsidRDefault="009F0007" w:rsidP="00104440"/>
    <w:p w14:paraId="74CC4A36" w14:textId="3D919C49" w:rsidR="00157D91" w:rsidRPr="005C75A8" w:rsidRDefault="00157D91" w:rsidP="005C75A8">
      <w:pPr>
        <w:rPr>
          <w:rFonts w:eastAsiaTheme="majorEastAsia"/>
          <w:color w:val="1F3763" w:themeColor="accent1" w:themeShade="7F"/>
          <w:szCs w:val="24"/>
        </w:rPr>
      </w:pPr>
    </w:p>
    <w:p w14:paraId="6729214B" w14:textId="47EB3B37" w:rsidR="00157D91" w:rsidRPr="00F22BED" w:rsidRDefault="00157D91" w:rsidP="00104440"/>
    <w:p w14:paraId="264B7909" w14:textId="4B6ED7E2" w:rsidR="00157D91" w:rsidRPr="00F22BED" w:rsidRDefault="00157D91" w:rsidP="00104440"/>
    <w:p w14:paraId="01F7D0F8" w14:textId="29D2AF6A" w:rsidR="0085147F" w:rsidRPr="00F22BED" w:rsidRDefault="0085147F" w:rsidP="00104440"/>
    <w:p w14:paraId="12A047B5" w14:textId="11C3BD53" w:rsidR="0085147F" w:rsidRPr="00F22BED" w:rsidRDefault="0085147F" w:rsidP="00167D9F">
      <w:pPr>
        <w:pStyle w:val="Heading1"/>
        <w:rPr>
          <w:i/>
        </w:rPr>
      </w:pPr>
      <w:bookmarkStart w:id="650" w:name="_Toc96979845"/>
      <w:bookmarkStart w:id="651" w:name="_Toc96984337"/>
      <w:bookmarkStart w:id="652" w:name="_Toc98113779"/>
      <w:r w:rsidRPr="00F22BED">
        <w:lastRenderedPageBreak/>
        <w:t xml:space="preserve">APPENDEX 2.2 MATLAB </w:t>
      </w:r>
      <w:r w:rsidR="00392D80" w:rsidRPr="00F22BED">
        <w:rPr>
          <w:i/>
        </w:rPr>
        <w:t>SCRIPT (</w:t>
      </w:r>
      <w:r w:rsidRPr="00F22BED">
        <w:t>OUTPUT SCRIPT)</w:t>
      </w:r>
      <w:bookmarkEnd w:id="650"/>
      <w:bookmarkEnd w:id="651"/>
      <w:bookmarkEnd w:id="652"/>
    </w:p>
    <w:p w14:paraId="4EB7AAD0" w14:textId="4D08165D" w:rsidR="0085147F" w:rsidRPr="00F22BED" w:rsidRDefault="0077208E" w:rsidP="00104440">
      <w:r w:rsidRPr="00F22BED">
        <w:rPr>
          <w:noProof/>
        </w:rPr>
        <w:drawing>
          <wp:inline distT="0" distB="0" distL="0" distR="0" wp14:anchorId="38784B20" wp14:editId="379F4D93">
            <wp:extent cx="5943600" cy="7691755"/>
            <wp:effectExtent l="0" t="0" r="0" b="4445"/>
            <wp:docPr id="182851" name="Picture 18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1" name="Picture 182851"/>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6958F211" w14:textId="15E54062" w:rsidR="0077208E" w:rsidRPr="00F22BED" w:rsidRDefault="0077208E" w:rsidP="00104440"/>
    <w:p w14:paraId="16E3BE21" w14:textId="1524E2BD" w:rsidR="0077208E" w:rsidRPr="00F22BED" w:rsidRDefault="0077208E" w:rsidP="00104440">
      <w:bookmarkStart w:id="653" w:name="_Toc96979846"/>
      <w:r w:rsidRPr="00F22BED">
        <w:rPr>
          <w:noProof/>
        </w:rPr>
        <w:lastRenderedPageBreak/>
        <w:drawing>
          <wp:inline distT="0" distB="0" distL="0" distR="0" wp14:anchorId="7A299297" wp14:editId="17AFC4BE">
            <wp:extent cx="5943600" cy="7691755"/>
            <wp:effectExtent l="0" t="0" r="0" b="4445"/>
            <wp:docPr id="182852" name="Picture 18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2" name="Picture 182852"/>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bookmarkEnd w:id="653"/>
    </w:p>
    <w:sectPr w:rsidR="0077208E" w:rsidRPr="00F22BED">
      <w:pgSz w:w="12240" w:h="15840"/>
      <w:pgMar w:top="1440" w:right="1440" w:bottom="875" w:left="1440" w:header="0" w:footer="0" w:gutter="0"/>
      <w:cols w:space="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Lawrence, Douglas" w:date="2022-04-20T09:57:00Z" w:initials="LD">
    <w:p w14:paraId="581011B8" w14:textId="77777777" w:rsidR="0004227C" w:rsidRDefault="0004227C" w:rsidP="000622F2">
      <w:pPr>
        <w:pStyle w:val="CommentText"/>
        <w:jc w:val="left"/>
      </w:pPr>
      <w:r>
        <w:rPr>
          <w:rStyle w:val="CommentReference"/>
        </w:rPr>
        <w:annotationRef/>
      </w:r>
      <w:r>
        <w:t>Missing indefinite article.  The report contains numerous grammatical mistakes that are minor and do not obscure the intended meaning.</w:t>
      </w:r>
    </w:p>
  </w:comment>
  <w:comment w:id="16" w:author="Lawrence, Douglas" w:date="2022-04-20T10:01:00Z" w:initials="LD">
    <w:p w14:paraId="73CCDC95" w14:textId="77777777" w:rsidR="00554608" w:rsidRDefault="00554608" w:rsidP="008B2520">
      <w:pPr>
        <w:pStyle w:val="CommentText"/>
        <w:jc w:val="left"/>
      </w:pPr>
      <w:r>
        <w:rPr>
          <w:rStyle w:val="CommentReference"/>
        </w:rPr>
        <w:annotationRef/>
      </w:r>
      <w:r>
        <w:t>Capitalize first word in all captions.</w:t>
      </w:r>
    </w:p>
  </w:comment>
  <w:comment w:id="27" w:author="Lawrence, Douglas" w:date="2022-04-20T10:02:00Z" w:initials="LD">
    <w:p w14:paraId="4D564528" w14:textId="77777777" w:rsidR="00D16E59" w:rsidRDefault="00694930" w:rsidP="003A41F4">
      <w:pPr>
        <w:pStyle w:val="CommentText"/>
        <w:jc w:val="left"/>
      </w:pPr>
      <w:r>
        <w:rPr>
          <w:rStyle w:val="CommentReference"/>
        </w:rPr>
        <w:annotationRef/>
      </w:r>
      <w:r w:rsidR="00D16E59">
        <w:t>How would this configuration drive a rotating mechanical load in a hybrid automobile application.</w:t>
      </w:r>
    </w:p>
  </w:comment>
  <w:comment w:id="43" w:author="Lawrence, Douglas" w:date="2022-04-20T10:04:00Z" w:initials="LD">
    <w:p w14:paraId="5D09D0E9" w14:textId="77777777" w:rsidR="000F476B" w:rsidRDefault="000F476B" w:rsidP="00234C2C">
      <w:pPr>
        <w:pStyle w:val="CommentText"/>
        <w:jc w:val="left"/>
      </w:pPr>
      <w:r>
        <w:rPr>
          <w:rStyle w:val="CommentReference"/>
        </w:rPr>
        <w:annotationRef/>
      </w:r>
      <w:r>
        <w:t>Insert a page break for a new section.</w:t>
      </w:r>
    </w:p>
  </w:comment>
  <w:comment w:id="47" w:author="Lawrence, Douglas" w:date="2022-04-20T10:27:00Z" w:initials="LD">
    <w:p w14:paraId="5F78D615" w14:textId="77777777" w:rsidR="00B977B1" w:rsidRDefault="00B977B1" w:rsidP="00EB734A">
      <w:pPr>
        <w:pStyle w:val="CommentText"/>
        <w:jc w:val="left"/>
      </w:pPr>
      <w:r>
        <w:rPr>
          <w:rStyle w:val="CommentReference"/>
        </w:rPr>
        <w:annotationRef/>
      </w:r>
      <w:r>
        <w:t>Provide a reference for this discussion.</w:t>
      </w:r>
    </w:p>
  </w:comment>
  <w:comment w:id="51" w:author="Lawrence, Douglas" w:date="2022-04-20T10:06:00Z" w:initials="LD">
    <w:p w14:paraId="4D3D580D" w14:textId="39B9DDFD" w:rsidR="002D7434" w:rsidRDefault="002D7434" w:rsidP="00A4102C">
      <w:pPr>
        <w:pStyle w:val="CommentText"/>
        <w:jc w:val="left"/>
      </w:pPr>
      <w:r>
        <w:rPr>
          <w:rStyle w:val="CommentReference"/>
        </w:rPr>
        <w:annotationRef/>
      </w:r>
      <w:r>
        <w:t>Describe the forces in the order they appear in the equation.</w:t>
      </w:r>
    </w:p>
  </w:comment>
  <w:comment w:id="56" w:author="Lawrence, Douglas" w:date="2022-04-20T10:05:00Z" w:initials="LD">
    <w:p w14:paraId="162E7AE1" w14:textId="77777777" w:rsidR="00AE5703" w:rsidRDefault="00493C93" w:rsidP="00664518">
      <w:pPr>
        <w:pStyle w:val="CommentText"/>
        <w:jc w:val="left"/>
      </w:pPr>
      <w:r>
        <w:rPr>
          <w:rStyle w:val="CommentReference"/>
        </w:rPr>
        <w:annotationRef/>
      </w:r>
      <w:r w:rsidR="00AE5703">
        <w:t>Label axes in the plot.</w:t>
      </w:r>
    </w:p>
  </w:comment>
  <w:comment w:id="57" w:author="Lawrence, Douglas" w:date="2022-04-20T10:07:00Z" w:initials="LD">
    <w:p w14:paraId="6487C523" w14:textId="77777777" w:rsidR="00AE5703" w:rsidRDefault="00AE5703" w:rsidP="00571086">
      <w:pPr>
        <w:pStyle w:val="CommentText"/>
        <w:jc w:val="left"/>
      </w:pPr>
      <w:r>
        <w:rPr>
          <w:rStyle w:val="CommentReference"/>
        </w:rPr>
        <w:annotationRef/>
      </w:r>
      <w:r>
        <w:t>differential?</w:t>
      </w:r>
    </w:p>
  </w:comment>
  <w:comment w:id="58" w:author="Lawrence, Douglas" w:date="2022-04-20T10:10:00Z" w:initials="LD">
    <w:p w14:paraId="4771E95B" w14:textId="77777777" w:rsidR="0084499B" w:rsidRDefault="0084499B" w:rsidP="00BB1318">
      <w:pPr>
        <w:pStyle w:val="CommentText"/>
        <w:jc w:val="left"/>
      </w:pPr>
      <w:r>
        <w:rPr>
          <w:rStyle w:val="CommentReference"/>
        </w:rPr>
        <w:annotationRef/>
      </w:r>
      <w:r>
        <w:t>Q is energy released as heat and Q dot is the associated rate?</w:t>
      </w:r>
    </w:p>
  </w:comment>
  <w:comment w:id="62" w:author="Lawrence, Douglas" w:date="2022-04-20T10:14:00Z" w:initials="LD">
    <w:p w14:paraId="59FF3E51" w14:textId="77777777" w:rsidR="006E458D" w:rsidRDefault="006E458D" w:rsidP="00E920EF">
      <w:pPr>
        <w:pStyle w:val="CommentText"/>
        <w:jc w:val="left"/>
      </w:pPr>
      <w:r>
        <w:rPr>
          <w:rStyle w:val="CommentReference"/>
        </w:rPr>
        <w:annotationRef/>
      </w:r>
      <w:r>
        <w:t>Delete line break.</w:t>
      </w:r>
    </w:p>
  </w:comment>
  <w:comment w:id="63" w:author="Lawrence, Douglas" w:date="2022-04-20T10:15:00Z" w:initials="LD">
    <w:p w14:paraId="31ED6B6A" w14:textId="77777777" w:rsidR="006E458D" w:rsidRDefault="006E458D" w:rsidP="004A70E6">
      <w:pPr>
        <w:pStyle w:val="CommentText"/>
        <w:jc w:val="left"/>
      </w:pPr>
      <w:r>
        <w:rPr>
          <w:rStyle w:val="CommentReference"/>
        </w:rPr>
        <w:annotationRef/>
      </w:r>
      <w:r>
        <w:t>Different notation here for load current.</w:t>
      </w:r>
    </w:p>
  </w:comment>
  <w:comment w:id="64" w:author="Lawrence, Douglas" w:date="2022-04-20T10:17:00Z" w:initials="LD">
    <w:p w14:paraId="383943BB" w14:textId="77777777" w:rsidR="007466EA" w:rsidRDefault="007466EA" w:rsidP="009A43F8">
      <w:pPr>
        <w:pStyle w:val="CommentText"/>
        <w:jc w:val="left"/>
      </w:pPr>
      <w:r>
        <w:rPr>
          <w:rStyle w:val="CommentReference"/>
        </w:rPr>
        <w:annotationRef/>
      </w:r>
      <w:r>
        <w:t>Using the same motor constant and back emf constant does not model energy losses in the LEM.</w:t>
      </w:r>
    </w:p>
  </w:comment>
  <w:comment w:id="65" w:author="Lawrence, Douglas" w:date="2022-04-20T10:18:00Z" w:initials="LD">
    <w:p w14:paraId="12E1A322" w14:textId="77777777" w:rsidR="005E7B26" w:rsidRDefault="005E7B26" w:rsidP="0035772C">
      <w:pPr>
        <w:pStyle w:val="CommentText"/>
        <w:jc w:val="left"/>
      </w:pPr>
      <w:r>
        <w:rPr>
          <w:rStyle w:val="CommentReference"/>
        </w:rPr>
        <w:annotationRef/>
      </w:r>
      <w:r>
        <w:t>How is this different than equation 2.3.1?</w:t>
      </w:r>
    </w:p>
  </w:comment>
  <w:comment w:id="72" w:author="Lawrence, Douglas" w:date="2022-04-20T10:20:00Z" w:initials="LD">
    <w:p w14:paraId="11974666" w14:textId="77777777" w:rsidR="0044753B" w:rsidRDefault="0044753B" w:rsidP="00530BD5">
      <w:pPr>
        <w:pStyle w:val="CommentText"/>
        <w:jc w:val="left"/>
      </w:pPr>
      <w:r>
        <w:rPr>
          <w:rStyle w:val="CommentReference"/>
        </w:rPr>
        <w:annotationRef/>
      </w:r>
      <w:r>
        <w:t>These statements only seem to apply to a vertical orientation.</w:t>
      </w:r>
    </w:p>
  </w:comment>
  <w:comment w:id="79" w:author="Lawrence, Douglas" w:date="2022-04-20T10:23:00Z" w:initials="LD">
    <w:p w14:paraId="5BAF4BEB" w14:textId="77777777" w:rsidR="006E444F" w:rsidRDefault="006E444F" w:rsidP="00FA210D">
      <w:pPr>
        <w:pStyle w:val="CommentText"/>
        <w:jc w:val="left"/>
      </w:pPr>
      <w:r>
        <w:rPr>
          <w:rStyle w:val="CommentReference"/>
        </w:rPr>
        <w:annotationRef/>
      </w:r>
      <w:r>
        <w:t>Also reference the equations that define the pressure term in the combustion force.</w:t>
      </w:r>
    </w:p>
  </w:comment>
  <w:comment w:id="82" w:author="Lawrence, Douglas" w:date="2022-04-20T10:26:00Z" w:initials="LD">
    <w:p w14:paraId="67218D91" w14:textId="77777777" w:rsidR="009A4449" w:rsidRDefault="009A4449" w:rsidP="00BF4138">
      <w:pPr>
        <w:pStyle w:val="CommentText"/>
        <w:jc w:val="left"/>
      </w:pPr>
      <w:r>
        <w:rPr>
          <w:rStyle w:val="CommentReference"/>
        </w:rPr>
        <w:annotationRef/>
      </w:r>
      <w:r>
        <w:t>Provide a reference for this discussion.</w:t>
      </w:r>
    </w:p>
  </w:comment>
  <w:comment w:id="88" w:author="Lawrence, Douglas" w:date="2022-04-20T10:42:00Z" w:initials="LD">
    <w:p w14:paraId="30C643AE" w14:textId="77777777" w:rsidR="00C87D3A" w:rsidRDefault="00DA6A91" w:rsidP="008A3EDC">
      <w:pPr>
        <w:pStyle w:val="CommentText"/>
        <w:jc w:val="left"/>
      </w:pPr>
      <w:r>
        <w:rPr>
          <w:rStyle w:val="CommentReference"/>
        </w:rPr>
        <w:annotationRef/>
      </w:r>
      <w:r w:rsidR="00C87D3A">
        <w:t>What?  Also, you don’t mention the combustion term.</w:t>
      </w:r>
    </w:p>
  </w:comment>
  <w:comment w:id="92" w:author="Lawrence, Douglas" w:date="2022-04-20T10:46:00Z" w:initials="LD">
    <w:p w14:paraId="245E5B46" w14:textId="77777777" w:rsidR="00B50170" w:rsidRDefault="00B50170" w:rsidP="000C7C1E">
      <w:pPr>
        <w:pStyle w:val="CommentText"/>
        <w:jc w:val="left"/>
      </w:pPr>
      <w:r>
        <w:rPr>
          <w:rStyle w:val="CommentReference"/>
        </w:rPr>
        <w:annotationRef/>
      </w:r>
      <w:r>
        <w:t>Why? Please explain.</w:t>
      </w:r>
    </w:p>
  </w:comment>
  <w:comment w:id="93" w:author="Lawrence, Douglas" w:date="2022-04-20T10:47:00Z" w:initials="LD">
    <w:p w14:paraId="2B2E50CA" w14:textId="77777777" w:rsidR="00E12DEF" w:rsidRDefault="00E12DEF" w:rsidP="000A21A5">
      <w:pPr>
        <w:pStyle w:val="CommentText"/>
        <w:jc w:val="left"/>
      </w:pPr>
      <w:r>
        <w:rPr>
          <w:rStyle w:val="CommentReference"/>
        </w:rPr>
        <w:annotationRef/>
      </w:r>
      <w:r>
        <w:t>Provide references.</w:t>
      </w:r>
    </w:p>
  </w:comment>
  <w:comment w:id="97" w:author="Lawrence, Douglas" w:date="2022-04-20T11:09:00Z" w:initials="LD">
    <w:p w14:paraId="1E2E3827" w14:textId="77777777" w:rsidR="00013DD2" w:rsidRDefault="00013DD2" w:rsidP="00E5351A">
      <w:pPr>
        <w:pStyle w:val="CommentText"/>
        <w:jc w:val="left"/>
      </w:pPr>
      <w:r>
        <w:rPr>
          <w:rStyle w:val="CommentReference"/>
        </w:rPr>
        <w:annotationRef/>
      </w:r>
      <w:r>
        <w:t>Your state equation model is feedback linearizable.  Did you consider that method?</w:t>
      </w:r>
    </w:p>
  </w:comment>
  <w:comment w:id="98" w:author="Lawrence, Douglas" w:date="2022-04-20T11:13:00Z" w:initials="LD">
    <w:p w14:paraId="1208E574" w14:textId="77777777" w:rsidR="00541DF6" w:rsidRDefault="00541DF6" w:rsidP="006B1E4C">
      <w:pPr>
        <w:pStyle w:val="CommentText"/>
        <w:jc w:val="left"/>
      </w:pPr>
      <w:r>
        <w:rPr>
          <w:rStyle w:val="CommentReference"/>
        </w:rPr>
        <w:annotationRef/>
      </w:r>
      <w:r>
        <w:t>Specify the classical result you are referring (Poincare-Bendixson?)  to and provide a reference.</w:t>
      </w:r>
    </w:p>
  </w:comment>
  <w:comment w:id="102" w:author="Lawrence, Douglas" w:date="2022-04-20T12:14:00Z" w:initials="LD">
    <w:p w14:paraId="10660584" w14:textId="77777777" w:rsidR="00420E99" w:rsidRDefault="00420E99" w:rsidP="000E6293">
      <w:pPr>
        <w:pStyle w:val="CommentText"/>
        <w:jc w:val="left"/>
      </w:pPr>
      <w:r>
        <w:rPr>
          <w:rStyle w:val="CommentReference"/>
        </w:rPr>
        <w:annotationRef/>
      </w:r>
      <w:r>
        <w:t>Is this the same as Tc defined earlier?</w:t>
      </w:r>
    </w:p>
  </w:comment>
  <w:comment w:id="103" w:author="Lawrence, Douglas" w:date="2022-04-20T12:15:00Z" w:initials="LD">
    <w:p w14:paraId="06BB4BAE" w14:textId="77777777" w:rsidR="00227880" w:rsidRDefault="00227880" w:rsidP="00A915DB">
      <w:pPr>
        <w:pStyle w:val="CommentText"/>
        <w:jc w:val="left"/>
      </w:pPr>
      <w:r>
        <w:rPr>
          <w:rStyle w:val="CommentReference"/>
        </w:rPr>
        <w:annotationRef/>
      </w:r>
      <w:r>
        <w:t>Will this be modeled for simulation purposes?</w:t>
      </w:r>
    </w:p>
  </w:comment>
  <w:comment w:id="104" w:author="Lawrence, Douglas" w:date="2022-04-20T12:16:00Z" w:initials="LD">
    <w:p w14:paraId="2B11FB7E" w14:textId="77777777" w:rsidR="00831410" w:rsidRDefault="00831410" w:rsidP="00E6112B">
      <w:pPr>
        <w:pStyle w:val="CommentText"/>
        <w:jc w:val="left"/>
      </w:pPr>
      <w:r>
        <w:rPr>
          <w:rStyle w:val="CommentReference"/>
        </w:rPr>
        <w:annotationRef/>
      </w:r>
      <w:r>
        <w:t>Provide a reference.</w:t>
      </w:r>
    </w:p>
  </w:comment>
  <w:comment w:id="105" w:author="Lawrence, Douglas" w:date="2022-04-20T12:17:00Z" w:initials="LD">
    <w:p w14:paraId="36608BE0" w14:textId="77777777" w:rsidR="00886834" w:rsidRDefault="00886834" w:rsidP="00706DA8">
      <w:pPr>
        <w:pStyle w:val="CommentText"/>
        <w:jc w:val="left"/>
      </w:pPr>
      <w:r>
        <w:rPr>
          <w:rStyle w:val="CommentReference"/>
        </w:rPr>
        <w:annotationRef/>
      </w:r>
      <w:r>
        <w:t>Define omega. Is omega constant?</w:t>
      </w:r>
    </w:p>
  </w:comment>
  <w:comment w:id="107" w:author="Lawrence, Douglas" w:date="2022-04-20T12:17:00Z" w:initials="LD">
    <w:p w14:paraId="05A9A6FD" w14:textId="77777777" w:rsidR="002B4E91" w:rsidRDefault="002B4E91" w:rsidP="00490922">
      <w:pPr>
        <w:pStyle w:val="CommentText"/>
        <w:jc w:val="left"/>
      </w:pPr>
      <w:r>
        <w:rPr>
          <w:rStyle w:val="CommentReference"/>
        </w:rPr>
        <w:annotationRef/>
      </w:r>
      <w:r>
        <w:t>Unstable focus, specifically.</w:t>
      </w:r>
    </w:p>
  </w:comment>
  <w:comment w:id="111" w:author="Lawrence, Douglas" w:date="2022-04-20T12:20:00Z" w:initials="LD">
    <w:p w14:paraId="2984FF83" w14:textId="77777777" w:rsidR="00953958" w:rsidRDefault="00953958" w:rsidP="00D95194">
      <w:pPr>
        <w:pStyle w:val="CommentText"/>
        <w:jc w:val="left"/>
      </w:pPr>
      <w:r>
        <w:rPr>
          <w:rStyle w:val="CommentReference"/>
        </w:rPr>
        <w:annotationRef/>
      </w:r>
      <w:r>
        <w:t>Bass-Gura</w:t>
      </w:r>
    </w:p>
  </w:comment>
  <w:comment w:id="114" w:author="Lawrence, Douglas" w:date="2022-04-20T12:22:00Z" w:initials="LD">
    <w:p w14:paraId="12CBAC00" w14:textId="77777777" w:rsidR="000F0419" w:rsidRDefault="000F0419" w:rsidP="00A1136F">
      <w:pPr>
        <w:pStyle w:val="CommentText"/>
        <w:jc w:val="left"/>
      </w:pPr>
      <w:r>
        <w:rPr>
          <w:rStyle w:val="CommentReference"/>
        </w:rPr>
        <w:annotationRef/>
      </w:r>
      <w:r>
        <w:t>Quantify this in terms if your damping ratio, natural frequency and/or PI gains for each loop.</w:t>
      </w:r>
    </w:p>
  </w:comment>
  <w:comment w:id="117" w:author="Lawrence, Douglas" w:date="2022-04-20T12:23:00Z" w:initials="LD">
    <w:p w14:paraId="569C10AB" w14:textId="77777777" w:rsidR="0015058F" w:rsidRDefault="0015058F" w:rsidP="00CD79E0">
      <w:pPr>
        <w:pStyle w:val="CommentText"/>
        <w:jc w:val="left"/>
      </w:pPr>
      <w:r>
        <w:rPr>
          <w:rStyle w:val="CommentReference"/>
        </w:rPr>
        <w:annotationRef/>
      </w:r>
      <w:r>
        <w:t>Simulation Environment</w:t>
      </w:r>
    </w:p>
  </w:comment>
  <w:comment w:id="121" w:author="Lawrence, Douglas" w:date="2022-04-20T12:25:00Z" w:initials="LD">
    <w:p w14:paraId="3FA2C4EF" w14:textId="77777777" w:rsidR="00950C65" w:rsidRDefault="00950C65" w:rsidP="000F674A">
      <w:pPr>
        <w:pStyle w:val="CommentText"/>
        <w:jc w:val="left"/>
      </w:pPr>
      <w:r>
        <w:rPr>
          <w:rStyle w:val="CommentReference"/>
        </w:rPr>
        <w:annotationRef/>
      </w:r>
      <w:r>
        <w:t>Same as frequency of operation feq?</w:t>
      </w:r>
    </w:p>
  </w:comment>
  <w:comment w:id="125" w:author="Lawrence, Douglas" w:date="2022-04-20T12:28:00Z" w:initials="LD">
    <w:p w14:paraId="2A336D7D" w14:textId="77777777" w:rsidR="009951C8" w:rsidRDefault="009951C8" w:rsidP="00292C2A">
      <w:pPr>
        <w:pStyle w:val="CommentText"/>
        <w:jc w:val="left"/>
      </w:pPr>
      <w:r>
        <w:rPr>
          <w:rStyle w:val="CommentReference"/>
        </w:rPr>
        <w:annotationRef/>
      </w:r>
      <w:r>
        <w:t>Previously feq.</w:t>
      </w:r>
    </w:p>
  </w:comment>
  <w:comment w:id="156" w:author="Lawrence, Douglas" w:date="2022-04-20T12:37:00Z" w:initials="LD">
    <w:p w14:paraId="7A41BB9D" w14:textId="77777777" w:rsidR="000605C7" w:rsidRDefault="000605C7" w:rsidP="006239AA">
      <w:pPr>
        <w:pStyle w:val="CommentText"/>
        <w:jc w:val="left"/>
      </w:pPr>
      <w:r>
        <w:rPr>
          <w:rStyle w:val="CommentReference"/>
        </w:rPr>
        <w:annotationRef/>
      </w:r>
      <w:r>
        <w:t>How is this spring constant value related to the 50%-50% energy split between spring and LEM during expansion?</w:t>
      </w:r>
    </w:p>
  </w:comment>
  <w:comment w:id="201" w:author="Lawrence, Douglas" w:date="2022-04-20T12:39:00Z" w:initials="LD">
    <w:p w14:paraId="5EA591AD" w14:textId="77777777" w:rsidR="00C95E74" w:rsidRDefault="00C95E74" w:rsidP="00927D02">
      <w:pPr>
        <w:pStyle w:val="CommentText"/>
        <w:jc w:val="left"/>
      </w:pPr>
      <w:r>
        <w:rPr>
          <w:rStyle w:val="CommentReference"/>
        </w:rPr>
        <w:annotationRef/>
      </w:r>
      <w:r>
        <w:t>What does 20 degrees represent here?</w:t>
      </w:r>
    </w:p>
  </w:comment>
  <w:comment w:id="356" w:author="Zhu, Jim" w:date="2022-04-19T15:47:00Z" w:initials="ZJ">
    <w:p w14:paraId="56EEFF1E" w14:textId="10D29269" w:rsidR="008C12CB" w:rsidRDefault="008C12CB">
      <w:pPr>
        <w:pStyle w:val="CommentText"/>
      </w:pPr>
      <w:r>
        <w:rPr>
          <w:rStyle w:val="CommentReference"/>
        </w:rPr>
        <w:annotationRef/>
      </w:r>
      <w:r>
        <w:t xml:space="preserve">The actual acceleration </w:t>
      </w:r>
      <w:r w:rsidRPr="008C12CB">
        <w:rPr>
          <w:i/>
          <w:iCs/>
        </w:rPr>
        <w:t>a</w:t>
      </w:r>
      <w:r>
        <w:t xml:space="preserve"> cannot be calculated. The control force </w:t>
      </w:r>
      <w:r w:rsidR="005C0472">
        <w:t xml:space="preserve">as defined by (5.2.6) </w:t>
      </w:r>
      <w:r>
        <w:t xml:space="preserve">and </w:t>
      </w:r>
      <w:r w:rsidR="005C0472">
        <w:t>the associated con</w:t>
      </w:r>
      <w:r>
        <w:t xml:space="preserve">trol </w:t>
      </w:r>
      <w:r w:rsidR="000F3AD0">
        <w:t>current/</w:t>
      </w:r>
      <w:r>
        <w:t xml:space="preserve">energy/power can only be determined from trajectory error data </w:t>
      </w:r>
      <w:r w:rsidR="005C0472">
        <w:t xml:space="preserve">obtained </w:t>
      </w:r>
      <w:r>
        <w:t>in simulation/operation.</w:t>
      </w:r>
    </w:p>
    <w:p w14:paraId="790A8C58" w14:textId="77777777" w:rsidR="008C12CB" w:rsidRDefault="008C12CB">
      <w:pPr>
        <w:pStyle w:val="CommentText"/>
      </w:pPr>
    </w:p>
    <w:p w14:paraId="20E8511F" w14:textId="03B238AE" w:rsidR="008C12CB" w:rsidRDefault="008C12CB">
      <w:pPr>
        <w:pStyle w:val="CommentText"/>
      </w:pPr>
      <w:r>
        <w:t>It seems that what you consider</w:t>
      </w:r>
      <w:r w:rsidR="000F3AD0">
        <w:t>ed</w:t>
      </w:r>
      <w:r>
        <w:t xml:space="preserve"> as the control force/current</w:t>
      </w:r>
      <w:r w:rsidR="005C0472">
        <w:t xml:space="preserve"> </w:t>
      </w:r>
      <w:r w:rsidR="00111A53">
        <w:t xml:space="preserve">as </w:t>
      </w:r>
      <w:r w:rsidR="005C0472">
        <w:t>shown in Figure 6.10</w:t>
      </w:r>
      <w:r w:rsidR="00111A53">
        <w:t xml:space="preserve"> also</w:t>
      </w:r>
      <w:r>
        <w:t xml:space="preserve"> includes the </w:t>
      </w:r>
      <w:r w:rsidR="00111A53">
        <w:t>component</w:t>
      </w:r>
      <w:r w:rsidR="005C0472">
        <w:t xml:space="preserve"> of current that is due to storing and releasing energy to be delivered to the electrical load during the compression stroke. </w:t>
      </w:r>
      <w:r w:rsidR="00840B32">
        <w:t>The “power” due to this current is a reactive power, as it leads the voltage by 90-degrees</w:t>
      </w:r>
      <w:r w:rsidR="000F3AD0">
        <w:t xml:space="preserve"> in phase</w:t>
      </w:r>
      <w:r w:rsidR="00840B32">
        <w:t xml:space="preserve">. However, any internal resistance in the “controller” will cause some loss by this current, which could be considered as a control loss. </w:t>
      </w:r>
      <w:r w:rsidR="000F3AD0">
        <w:t>But for this study, it can be assumed zero.</w:t>
      </w:r>
    </w:p>
    <w:p w14:paraId="51F918F0" w14:textId="77777777" w:rsidR="00111A53" w:rsidRDefault="00111A53">
      <w:pPr>
        <w:pStyle w:val="CommentText"/>
      </w:pPr>
    </w:p>
    <w:p w14:paraId="05E7AB74" w14:textId="77777777" w:rsidR="000F3AD0" w:rsidRDefault="00111A53">
      <w:pPr>
        <w:pStyle w:val="CommentText"/>
      </w:pPr>
      <w:r>
        <w:t>There is another component of the current that can be viewed as</w:t>
      </w:r>
      <w:r w:rsidR="00840B32">
        <w:t xml:space="preserve"> for</w:t>
      </w:r>
      <w:r>
        <w:t xml:space="preserve"> control, i.e., the current that generates a force to compress the fuel mixture while overcoming the frictional forces on the piston.</w:t>
      </w:r>
      <w:r w:rsidR="00840B32">
        <w:t xml:space="preserve"> However, this current could be considered as a mechanical loss.</w:t>
      </w:r>
    </w:p>
    <w:p w14:paraId="2DF55BD4" w14:textId="77777777" w:rsidR="000F3AD0" w:rsidRDefault="000F3AD0">
      <w:pPr>
        <w:pStyle w:val="CommentText"/>
      </w:pPr>
    </w:p>
    <w:p w14:paraId="1B5F5C35" w14:textId="15E10839" w:rsidR="00111A53" w:rsidRDefault="00111A53">
      <w:pPr>
        <w:pStyle w:val="CommentText"/>
      </w:pPr>
      <w:r>
        <w:t xml:space="preserve"> </w:t>
      </w:r>
      <w:r w:rsidR="000F3AD0">
        <w:t>See more comments for Figure 6.10.</w:t>
      </w:r>
    </w:p>
  </w:comment>
  <w:comment w:id="525" w:author="Zhu, Jim" w:date="2022-04-19T16:16:00Z" w:initials="ZJ">
    <w:p w14:paraId="1FF61231" w14:textId="0C33E2C8" w:rsidR="008F6BB1" w:rsidRDefault="008F6BB1">
      <w:pPr>
        <w:pStyle w:val="CommentText"/>
      </w:pPr>
      <w:r>
        <w:rPr>
          <w:rStyle w:val="CommentReference"/>
        </w:rPr>
        <w:annotationRef/>
      </w:r>
      <w:r>
        <w:t>Fixed or variable step size?</w:t>
      </w:r>
    </w:p>
  </w:comment>
  <w:comment w:id="536" w:author="Lawrence, Douglas" w:date="2022-04-20T12:48:00Z" w:initials="LD">
    <w:p w14:paraId="5EFBC791" w14:textId="77777777" w:rsidR="005D336B" w:rsidRDefault="005D336B" w:rsidP="00F62A2A">
      <w:pPr>
        <w:pStyle w:val="CommentText"/>
        <w:jc w:val="left"/>
      </w:pPr>
      <w:r>
        <w:rPr>
          <w:rStyle w:val="CommentReference"/>
        </w:rPr>
        <w:annotationRef/>
      </w:r>
      <w:r>
        <w:t>I would prefer to see a smaller simulation window/fewer cycles to see more waveform detail per cycle.</w:t>
      </w:r>
    </w:p>
  </w:comment>
  <w:comment w:id="548" w:author="Lawrence, Douglas" w:date="2022-04-20T12:50:00Z" w:initials="LD">
    <w:p w14:paraId="5B45B704" w14:textId="77777777" w:rsidR="0085675C" w:rsidRDefault="0085675C" w:rsidP="00077EE4">
      <w:pPr>
        <w:pStyle w:val="CommentText"/>
        <w:jc w:val="left"/>
      </w:pPr>
      <w:r>
        <w:rPr>
          <w:rStyle w:val="CommentReference"/>
        </w:rPr>
        <w:annotationRef/>
      </w:r>
      <w:r>
        <w:t>What are the initial conditions for position and velocity? It would be helpful to see top and bottom position limits superimposed on the plot.</w:t>
      </w:r>
    </w:p>
  </w:comment>
  <w:comment w:id="556" w:author="Lawrence, Douglas" w:date="2022-04-20T12:53:00Z" w:initials="LD">
    <w:p w14:paraId="2F3E32FF" w14:textId="77777777" w:rsidR="00F043E9" w:rsidRDefault="00F043E9" w:rsidP="00E1672F">
      <w:pPr>
        <w:pStyle w:val="CommentText"/>
        <w:jc w:val="left"/>
      </w:pPr>
      <w:r>
        <w:rPr>
          <w:rStyle w:val="CommentReference"/>
        </w:rPr>
        <w:annotationRef/>
      </w:r>
      <w:r>
        <w:t>Factor of 3 time scale separation?</w:t>
      </w:r>
    </w:p>
  </w:comment>
  <w:comment w:id="563" w:author="Lawrence, Douglas" w:date="2022-04-20T12:55:00Z" w:initials="LD">
    <w:p w14:paraId="4525A731" w14:textId="77777777" w:rsidR="00E93E4A" w:rsidRDefault="00E93E4A" w:rsidP="00462C43">
      <w:pPr>
        <w:pStyle w:val="CommentText"/>
        <w:jc w:val="left"/>
      </w:pPr>
      <w:r>
        <w:rPr>
          <w:rStyle w:val="CommentReference"/>
        </w:rPr>
        <w:annotationRef/>
      </w:r>
      <w:r>
        <w:t>can</w:t>
      </w:r>
    </w:p>
  </w:comment>
  <w:comment w:id="564" w:author="Lawrence, Douglas" w:date="2022-04-20T12:56:00Z" w:initials="LD">
    <w:p w14:paraId="72776C85" w14:textId="77777777" w:rsidR="00D3542F" w:rsidRDefault="00D3542F" w:rsidP="00984BB1">
      <w:pPr>
        <w:pStyle w:val="CommentText"/>
        <w:jc w:val="left"/>
      </w:pPr>
      <w:r>
        <w:rPr>
          <w:rStyle w:val="CommentReference"/>
        </w:rPr>
        <w:annotationRef/>
      </w:r>
      <w:r>
        <w:t>This is not evident from Figure 6.4.  Why doesn't PI control in the position loop correct for this?</w:t>
      </w:r>
    </w:p>
  </w:comment>
  <w:comment w:id="565" w:author="Zhu, Jim" w:date="2022-04-19T16:37:00Z" w:initials="ZJ">
    <w:p w14:paraId="685C9B4B" w14:textId="6A8B1B75" w:rsidR="00CB4991" w:rsidRDefault="00CB4991">
      <w:pPr>
        <w:pStyle w:val="CommentText"/>
      </w:pPr>
      <w:r>
        <w:rPr>
          <w:rStyle w:val="CommentReference"/>
        </w:rPr>
        <w:annotationRef/>
      </w:r>
      <w:r w:rsidR="00961B70">
        <w:rPr>
          <w:rStyle w:val="CommentReference"/>
        </w:rPr>
        <w:t>Move Figure 6.14 up here following Figure 6.5.</w:t>
      </w:r>
    </w:p>
  </w:comment>
  <w:comment w:id="571" w:author="Zhu, Jim" w:date="2022-04-19T16:38:00Z" w:initials="ZJ">
    <w:p w14:paraId="3D065D5F" w14:textId="260D928F" w:rsidR="00CB4991" w:rsidRDefault="00CB4991">
      <w:pPr>
        <w:pStyle w:val="CommentText"/>
      </w:pPr>
      <w:r>
        <w:rPr>
          <w:rStyle w:val="CommentReference"/>
        </w:rPr>
        <w:annotationRef/>
      </w:r>
      <w:r>
        <w:t xml:space="preserve">Overlay with the nominal trajectory. Also </w:t>
      </w:r>
      <w:r w:rsidR="00961B70">
        <w:t>move</w:t>
      </w:r>
      <w:r>
        <w:t xml:space="preserve"> this figure </w:t>
      </w:r>
      <w:r w:rsidR="00961B70">
        <w:t xml:space="preserve">to </w:t>
      </w:r>
      <w:r>
        <w:t xml:space="preserve">either before or after showing </w:t>
      </w:r>
      <w:r w:rsidR="009B6CFA">
        <w:t>the position and velocity trajectory plots.</w:t>
      </w:r>
    </w:p>
  </w:comment>
  <w:comment w:id="572" w:author="Lawrence, Douglas" w:date="2022-04-20T13:00:00Z" w:initials="LD">
    <w:p w14:paraId="6E516024" w14:textId="77777777" w:rsidR="00CD6EAE" w:rsidRDefault="00CD6EAE" w:rsidP="001710EE">
      <w:pPr>
        <w:pStyle w:val="CommentText"/>
        <w:jc w:val="left"/>
      </w:pPr>
      <w:r>
        <w:rPr>
          <w:rStyle w:val="CommentReference"/>
        </w:rPr>
        <w:annotationRef/>
      </w:r>
      <w:r>
        <w:t>Include units with axis labels on all plots.</w:t>
      </w:r>
    </w:p>
  </w:comment>
  <w:comment w:id="573" w:author="Zhu, Jim" w:date="2022-04-19T16:39:00Z" w:initials="ZJ">
    <w:p w14:paraId="2997E8C6" w14:textId="42E23E76" w:rsidR="009B6CFA" w:rsidRDefault="009B6CFA" w:rsidP="00961B70">
      <w:pPr>
        <w:pStyle w:val="CommentText"/>
      </w:pPr>
      <w:r>
        <w:rPr>
          <w:rStyle w:val="CommentReference"/>
        </w:rPr>
        <w:annotationRef/>
      </w:r>
      <w:r w:rsidR="00961B70">
        <w:rPr>
          <w:rStyle w:val="CommentReference"/>
        </w:rPr>
        <w:t>Move Figure 6.15 up here following Figure 6.8.</w:t>
      </w:r>
      <w:r>
        <w:t>.</w:t>
      </w:r>
    </w:p>
  </w:comment>
  <w:comment w:id="574" w:author="Zhu, Jim" w:date="2022-04-19T16:42:00Z" w:initials="ZJ">
    <w:p w14:paraId="68E66AE2" w14:textId="2B93F222" w:rsidR="009B6CFA" w:rsidRDefault="009B6CFA">
      <w:pPr>
        <w:pStyle w:val="CommentText"/>
      </w:pPr>
      <w:r>
        <w:rPr>
          <w:rStyle w:val="CommentReference"/>
        </w:rPr>
        <w:annotationRef/>
      </w:r>
      <w:r>
        <w:t xml:space="preserve">This is for the sensed current, not the commanded current. </w:t>
      </w:r>
    </w:p>
  </w:comment>
  <w:comment w:id="576" w:author="Zhu, Jim" w:date="2022-04-19T16:43:00Z" w:initials="ZJ">
    <w:p w14:paraId="65BCD3CC" w14:textId="6D39BE7D" w:rsidR="009B6CFA" w:rsidRDefault="009B6CFA">
      <w:pPr>
        <w:pStyle w:val="CommentText"/>
      </w:pPr>
      <w:r>
        <w:rPr>
          <w:rStyle w:val="CommentReference"/>
        </w:rPr>
        <w:annotationRef/>
      </w:r>
      <w:r>
        <w:t>This component needs to be clearly defined, as pointed out above.</w:t>
      </w:r>
    </w:p>
  </w:comment>
  <w:comment w:id="589" w:author="Zhu, Jim" w:date="2022-04-19T22:00:00Z" w:initials="ZJ">
    <w:p w14:paraId="5C4492E6" w14:textId="05D4D093" w:rsidR="00EE0C3C" w:rsidRDefault="00EE0C3C">
      <w:pPr>
        <w:pStyle w:val="CommentText"/>
      </w:pPr>
      <w:r>
        <w:rPr>
          <w:rStyle w:val="CommentReference"/>
        </w:rPr>
        <w:annotationRef/>
      </w:r>
      <w:r>
        <w:t xml:space="preserve">How is the </w:t>
      </w:r>
      <w:r w:rsidR="00087D01">
        <w:t xml:space="preserve">control </w:t>
      </w:r>
      <w:r>
        <w:t xml:space="preserve">power computed? Note that the average power </w:t>
      </w:r>
      <w:r w:rsidR="00087D01">
        <w:t xml:space="preserve">of the total power Eind(t)*I(t) </w:t>
      </w:r>
      <w:r>
        <w:t>is the real power that is delivered to the electric load and dissipated on internal losses. The remaining zero-mean power is the reactive power</w:t>
      </w:r>
      <w:r w:rsidR="00087D01">
        <w:t>, which represents internal energy flow</w:t>
      </w:r>
      <w:r>
        <w:t>.</w:t>
      </w:r>
      <w:r w:rsidR="00087D01">
        <w:t xml:space="preserve"> The </w:t>
      </w:r>
      <w:r w:rsidR="00C67CB2">
        <w:t xml:space="preserve">real </w:t>
      </w:r>
      <w:r w:rsidR="00087D01">
        <w:t>power used for control and internal losses is given by the total average power minus the load average power.</w:t>
      </w:r>
    </w:p>
  </w:comment>
  <w:comment w:id="595" w:author="Lawrence, Douglas" w:date="2022-04-20T12:59:00Z" w:initials="LD">
    <w:p w14:paraId="1B48B5BC" w14:textId="77777777" w:rsidR="00A950B3" w:rsidRDefault="00A950B3" w:rsidP="00967CEA">
      <w:pPr>
        <w:pStyle w:val="CommentText"/>
        <w:jc w:val="left"/>
      </w:pPr>
      <w:r>
        <w:rPr>
          <w:rStyle w:val="CommentReference"/>
        </w:rPr>
        <w:annotationRef/>
      </w:r>
      <w:r>
        <w:t>This plot does not reveal very much.</w:t>
      </w:r>
    </w:p>
  </w:comment>
  <w:comment w:id="596" w:author="Zhu, Jim" w:date="2022-04-19T22:17:00Z" w:initials="ZJ">
    <w:p w14:paraId="0832B33A" w14:textId="4F70B215" w:rsidR="00CC283C" w:rsidRDefault="00C67CB2">
      <w:pPr>
        <w:pStyle w:val="CommentText"/>
      </w:pPr>
      <w:r>
        <w:rPr>
          <w:rStyle w:val="CommentReference"/>
        </w:rPr>
        <w:annotationRef/>
      </w:r>
      <w:r>
        <w:t xml:space="preserve">Again, “control current” needs to be clarified. </w:t>
      </w:r>
      <w:r w:rsidR="00DF00DE">
        <w:t xml:space="preserve">The control power incurred for trajectory error correction can be computed and plotted by </w:t>
      </w:r>
      <w:r w:rsidR="00CC283C">
        <w:t xml:space="preserve">the average of </w:t>
      </w:r>
    </w:p>
    <w:p w14:paraId="1BFA5CE7" w14:textId="76B0712C" w:rsidR="00C67CB2" w:rsidRDefault="00CC283C">
      <w:pPr>
        <w:pStyle w:val="CommentText"/>
      </w:pPr>
      <w:r>
        <w:t>v(t)*M*Verr_dot(t)</w:t>
      </w:r>
    </w:p>
  </w:comment>
  <w:comment w:id="602" w:author="Zhu, Jim" w:date="2022-04-19T22:03:00Z" w:initials="ZJ">
    <w:p w14:paraId="560BF3DB" w14:textId="3ACE6B62" w:rsidR="00961B70" w:rsidRDefault="00961B70">
      <w:pPr>
        <w:pStyle w:val="CommentText"/>
      </w:pPr>
      <w:r>
        <w:rPr>
          <w:rStyle w:val="CommentReference"/>
        </w:rPr>
        <w:annotationRef/>
      </w:r>
      <w:r>
        <w:t xml:space="preserve">Move this figure </w:t>
      </w:r>
      <w:r w:rsidR="00C67CB2">
        <w:t xml:space="preserve">up </w:t>
      </w:r>
      <w:r>
        <w:t>to follow Figure 6.5. Discuss position tracking performance.</w:t>
      </w:r>
    </w:p>
  </w:comment>
  <w:comment w:id="603" w:author="Zhu, Jim" w:date="2022-04-19T22:14:00Z" w:initials="ZJ">
    <w:p w14:paraId="5F1F4FAF" w14:textId="3910C13A" w:rsidR="00C67CB2" w:rsidRDefault="00C67CB2" w:rsidP="00C67CB2">
      <w:pPr>
        <w:pStyle w:val="CommentText"/>
      </w:pPr>
      <w:r>
        <w:rPr>
          <w:rStyle w:val="CommentReference"/>
        </w:rPr>
        <w:annotationRef/>
      </w:r>
      <w:r>
        <w:t>Move this figure up to follow Figure 6.8. Discuss velocity tracking performance.</w:t>
      </w:r>
    </w:p>
    <w:p w14:paraId="199583E4" w14:textId="4F40DDDD" w:rsidR="00C67CB2" w:rsidRDefault="00C67CB2">
      <w:pPr>
        <w:pStyle w:val="CommentText"/>
      </w:pPr>
    </w:p>
  </w:comment>
  <w:comment w:id="604" w:author="Zhu, Jim" w:date="2022-04-19T22:33:00Z" w:initials="ZJ">
    <w:p w14:paraId="47F3EBEE" w14:textId="366ED96F" w:rsidR="00FE012A" w:rsidRDefault="00FE012A">
      <w:pPr>
        <w:pStyle w:val="CommentText"/>
      </w:pPr>
      <w:r>
        <w:rPr>
          <w:rStyle w:val="CommentReference"/>
        </w:rPr>
        <w:annotationRef/>
      </w:r>
      <w:r w:rsidR="002B5827">
        <w:t xml:space="preserve">These paragraphs seem to be scrambled and misplaced. Note that force*velocity = power. So much info can be derived from Figure 6.17, such as the mechanical input power, converted electrical power, trajectory control power loss, electrical circuit loss, and reactive power that represents the energy store and release for the compression stroke. Then the </w:t>
      </w:r>
      <w:r w:rsidR="004B52B9">
        <w:t xml:space="preserve">energy conversion efficiency and generator efficiency, and overall efficiency of the FPLG machine can be derived. </w:t>
      </w:r>
      <w:r w:rsidR="002B5827">
        <w:t xml:space="preserve"> </w:t>
      </w:r>
    </w:p>
  </w:comment>
  <w:comment w:id="612" w:author="Zhu, Jim" w:date="2022-04-19T22:42:00Z" w:initials="ZJ">
    <w:p w14:paraId="3029CB4D" w14:textId="413E6D6E" w:rsidR="004B52B9" w:rsidRDefault="004B52B9">
      <w:pPr>
        <w:pStyle w:val="CommentText"/>
      </w:pPr>
      <w:r>
        <w:rPr>
          <w:rStyle w:val="CommentReference"/>
        </w:rPr>
        <w:annotationRef/>
      </w:r>
      <w:r>
        <w:t>Controller design?</w:t>
      </w:r>
    </w:p>
  </w:comment>
  <w:comment w:id="614" w:author="Zhu, Jim" w:date="2022-04-19T22:45:00Z" w:initials="ZJ">
    <w:p w14:paraId="2533047E" w14:textId="176885AC" w:rsidR="00FB17C1" w:rsidRDefault="00FB17C1">
      <w:pPr>
        <w:pStyle w:val="CommentText"/>
      </w:pPr>
      <w:r>
        <w:rPr>
          <w:rStyle w:val="CommentReference"/>
        </w:rPr>
        <w:annotationRef/>
      </w:r>
      <w:r>
        <w:t>Is this all you can say about your controller performance?</w:t>
      </w:r>
    </w:p>
  </w:comment>
  <w:comment w:id="615" w:author="Lawrence, Douglas" w:date="2022-04-20T13:02:00Z" w:initials="LD">
    <w:p w14:paraId="2E7B1CA5" w14:textId="77777777" w:rsidR="00FE7BAA" w:rsidRDefault="00FE7BAA" w:rsidP="00FF75FF">
      <w:pPr>
        <w:pStyle w:val="CommentText"/>
        <w:jc w:val="left"/>
      </w:pPr>
      <w:r>
        <w:rPr>
          <w:rStyle w:val="CommentReference"/>
        </w:rPr>
        <w:annotationRef/>
      </w:r>
      <w:r>
        <w:t>This summary is very brief.</w:t>
      </w:r>
    </w:p>
  </w:comment>
  <w:comment w:id="620" w:author="Lawrence, Douglas" w:date="2022-04-20T13:03:00Z" w:initials="LD">
    <w:p w14:paraId="6E33CBF4" w14:textId="77777777" w:rsidR="003D0D97" w:rsidRDefault="003D0D97" w:rsidP="001C5785">
      <w:pPr>
        <w:pStyle w:val="CommentText"/>
        <w:jc w:val="left"/>
      </w:pPr>
      <w:r>
        <w:rPr>
          <w:rStyle w:val="CommentReference"/>
        </w:rPr>
        <w:annotationRef/>
      </w:r>
      <w:r>
        <w:t>It is unclear from the last two paragraphs what the recommendations for further study are.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1011B8" w15:done="0"/>
  <w15:commentEx w15:paraId="73CCDC95" w15:done="0"/>
  <w15:commentEx w15:paraId="4D564528" w15:done="0"/>
  <w15:commentEx w15:paraId="5D09D0E9" w15:done="0"/>
  <w15:commentEx w15:paraId="5F78D615" w15:done="0"/>
  <w15:commentEx w15:paraId="4D3D580D" w15:done="0"/>
  <w15:commentEx w15:paraId="162E7AE1" w15:done="0"/>
  <w15:commentEx w15:paraId="6487C523" w15:done="0"/>
  <w15:commentEx w15:paraId="4771E95B" w15:done="0"/>
  <w15:commentEx w15:paraId="59FF3E51" w15:done="0"/>
  <w15:commentEx w15:paraId="31ED6B6A" w15:done="0"/>
  <w15:commentEx w15:paraId="383943BB" w15:done="0"/>
  <w15:commentEx w15:paraId="12E1A322" w15:done="0"/>
  <w15:commentEx w15:paraId="11974666" w15:done="0"/>
  <w15:commentEx w15:paraId="5BAF4BEB" w15:done="0"/>
  <w15:commentEx w15:paraId="67218D91" w15:done="0"/>
  <w15:commentEx w15:paraId="30C643AE" w15:done="0"/>
  <w15:commentEx w15:paraId="245E5B46" w15:done="0"/>
  <w15:commentEx w15:paraId="2B2E50CA" w15:done="0"/>
  <w15:commentEx w15:paraId="1E2E3827" w15:done="0"/>
  <w15:commentEx w15:paraId="1208E574" w15:done="0"/>
  <w15:commentEx w15:paraId="10660584" w15:done="0"/>
  <w15:commentEx w15:paraId="06BB4BAE" w15:done="0"/>
  <w15:commentEx w15:paraId="2B11FB7E" w15:done="0"/>
  <w15:commentEx w15:paraId="36608BE0" w15:done="0"/>
  <w15:commentEx w15:paraId="05A9A6FD" w15:done="0"/>
  <w15:commentEx w15:paraId="2984FF83" w15:done="0"/>
  <w15:commentEx w15:paraId="12CBAC00" w15:done="0"/>
  <w15:commentEx w15:paraId="569C10AB" w15:done="0"/>
  <w15:commentEx w15:paraId="3FA2C4EF" w15:done="0"/>
  <w15:commentEx w15:paraId="2A336D7D" w15:done="0"/>
  <w15:commentEx w15:paraId="7A41BB9D" w15:done="0"/>
  <w15:commentEx w15:paraId="5EA591AD" w15:done="0"/>
  <w15:commentEx w15:paraId="1B5F5C35" w15:done="0"/>
  <w15:commentEx w15:paraId="1FF61231" w15:done="0"/>
  <w15:commentEx w15:paraId="5EFBC791" w15:done="0"/>
  <w15:commentEx w15:paraId="5B45B704" w15:done="0"/>
  <w15:commentEx w15:paraId="2F3E32FF" w15:done="0"/>
  <w15:commentEx w15:paraId="4525A731" w15:done="0"/>
  <w15:commentEx w15:paraId="72776C85" w15:done="0"/>
  <w15:commentEx w15:paraId="685C9B4B" w15:done="0"/>
  <w15:commentEx w15:paraId="3D065D5F" w15:done="0"/>
  <w15:commentEx w15:paraId="6E516024" w15:done="0"/>
  <w15:commentEx w15:paraId="2997E8C6" w15:done="0"/>
  <w15:commentEx w15:paraId="68E66AE2" w15:done="0"/>
  <w15:commentEx w15:paraId="65BCD3CC" w15:done="0"/>
  <w15:commentEx w15:paraId="5C4492E6" w15:done="0"/>
  <w15:commentEx w15:paraId="1B48B5BC" w15:done="0"/>
  <w15:commentEx w15:paraId="1BFA5CE7" w15:done="0"/>
  <w15:commentEx w15:paraId="560BF3DB" w15:done="0"/>
  <w15:commentEx w15:paraId="199583E4" w15:done="0"/>
  <w15:commentEx w15:paraId="47F3EBEE" w15:done="0"/>
  <w15:commentEx w15:paraId="3029CB4D" w15:done="0"/>
  <w15:commentEx w15:paraId="2533047E" w15:done="0"/>
  <w15:commentEx w15:paraId="2E7B1CA5" w15:paraIdParent="2533047E" w15:done="0"/>
  <w15:commentEx w15:paraId="6E33CB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A576E" w16cex:dateUtc="2022-04-20T13:57:00Z"/>
  <w16cex:commentExtensible w16cex:durableId="260A585E" w16cex:dateUtc="2022-04-20T14:01:00Z"/>
  <w16cex:commentExtensible w16cex:durableId="260A58C6" w16cex:dateUtc="2022-04-20T14:02:00Z"/>
  <w16cex:commentExtensible w16cex:durableId="260A5937" w16cex:dateUtc="2022-04-20T14:04:00Z"/>
  <w16cex:commentExtensible w16cex:durableId="260A5E7D" w16cex:dateUtc="2022-04-20T14:27:00Z"/>
  <w16cex:commentExtensible w16cex:durableId="260A59B8" w16cex:dateUtc="2022-04-20T14:06:00Z"/>
  <w16cex:commentExtensible w16cex:durableId="260A5977" w16cex:dateUtc="2022-04-20T14:05:00Z"/>
  <w16cex:commentExtensible w16cex:durableId="260A59F7" w16cex:dateUtc="2022-04-20T14:07:00Z"/>
  <w16cex:commentExtensible w16cex:durableId="260A5A98" w16cex:dateUtc="2022-04-20T14:10:00Z"/>
  <w16cex:commentExtensible w16cex:durableId="260A5B90" w16cex:dateUtc="2022-04-20T14:14:00Z"/>
  <w16cex:commentExtensible w16cex:durableId="260A5BA4" w16cex:dateUtc="2022-04-20T14:15:00Z"/>
  <w16cex:commentExtensible w16cex:durableId="260A5C1E" w16cex:dateUtc="2022-04-20T14:17:00Z"/>
  <w16cex:commentExtensible w16cex:durableId="260A5C6A" w16cex:dateUtc="2022-04-20T14:18:00Z"/>
  <w16cex:commentExtensible w16cex:durableId="260A5D0B" w16cex:dateUtc="2022-04-20T14:20:00Z"/>
  <w16cex:commentExtensible w16cex:durableId="260A5DB3" w16cex:dateUtc="2022-04-20T14:23:00Z"/>
  <w16cex:commentExtensible w16cex:durableId="260A5E5B" w16cex:dateUtc="2022-04-20T14:26:00Z"/>
  <w16cex:commentExtensible w16cex:durableId="260A6222" w16cex:dateUtc="2022-04-20T14:42:00Z"/>
  <w16cex:commentExtensible w16cex:durableId="260A6306" w16cex:dateUtc="2022-04-20T14:46:00Z"/>
  <w16cex:commentExtensible w16cex:durableId="260A633E" w16cex:dateUtc="2022-04-20T14:47:00Z"/>
  <w16cex:commentExtensible w16cex:durableId="260A6856" w16cex:dateUtc="2022-04-20T15:09:00Z"/>
  <w16cex:commentExtensible w16cex:durableId="260A694B" w16cex:dateUtc="2022-04-20T15:13:00Z"/>
  <w16cex:commentExtensible w16cex:durableId="260A7795" w16cex:dateUtc="2022-04-20T16:14:00Z"/>
  <w16cex:commentExtensible w16cex:durableId="260A77CB" w16cex:dateUtc="2022-04-20T16:15:00Z"/>
  <w16cex:commentExtensible w16cex:durableId="260A780B" w16cex:dateUtc="2022-04-20T16:16:00Z"/>
  <w16cex:commentExtensible w16cex:durableId="260A783C" w16cex:dateUtc="2022-04-20T16:17:00Z"/>
  <w16cex:commentExtensible w16cex:durableId="260A786F" w16cex:dateUtc="2022-04-20T16:17:00Z"/>
  <w16cex:commentExtensible w16cex:durableId="260A78FC" w16cex:dateUtc="2022-04-20T16:20:00Z"/>
  <w16cex:commentExtensible w16cex:durableId="260A798B" w16cex:dateUtc="2022-04-20T16:22:00Z"/>
  <w16cex:commentExtensible w16cex:durableId="260A79B0" w16cex:dateUtc="2022-04-20T16:23:00Z"/>
  <w16cex:commentExtensible w16cex:durableId="260A7A50" w16cex:dateUtc="2022-04-20T16:25:00Z"/>
  <w16cex:commentExtensible w16cex:durableId="260A7ADA" w16cex:dateUtc="2022-04-20T16:28:00Z"/>
  <w16cex:commentExtensible w16cex:durableId="260A7CFE" w16cex:dateUtc="2022-04-20T16:37:00Z"/>
  <w16cex:commentExtensible w16cex:durableId="260A7D70" w16cex:dateUtc="2022-04-20T16:39:00Z"/>
  <w16cex:commentExtensible w16cex:durableId="26095825" w16cex:dateUtc="2022-04-19T19:47:00Z"/>
  <w16cex:commentExtensible w16cex:durableId="26095EEC" w16cex:dateUtc="2022-04-19T20:16:00Z"/>
  <w16cex:commentExtensible w16cex:durableId="260A7F88" w16cex:dateUtc="2022-04-20T16:48:00Z"/>
  <w16cex:commentExtensible w16cex:durableId="260A8021" w16cex:dateUtc="2022-04-20T16:50:00Z"/>
  <w16cex:commentExtensible w16cex:durableId="260A80CB" w16cex:dateUtc="2022-04-20T16:53:00Z"/>
  <w16cex:commentExtensible w16cex:durableId="260A8143" w16cex:dateUtc="2022-04-20T16:55:00Z"/>
  <w16cex:commentExtensible w16cex:durableId="260A8186" w16cex:dateUtc="2022-04-20T16:56:00Z"/>
  <w16cex:commentExtensible w16cex:durableId="260963B3" w16cex:dateUtc="2022-04-19T20:37:00Z"/>
  <w16cex:commentExtensible w16cex:durableId="26096411" w16cex:dateUtc="2022-04-19T20:38:00Z"/>
  <w16cex:commentExtensible w16cex:durableId="260A8271" w16cex:dateUtc="2022-04-20T17:00:00Z"/>
  <w16cex:commentExtensible w16cex:durableId="2609644B" w16cex:dateUtc="2022-04-19T20:39:00Z"/>
  <w16cex:commentExtensible w16cex:durableId="260964EA" w16cex:dateUtc="2022-04-19T20:42:00Z"/>
  <w16cex:commentExtensible w16cex:durableId="2609653E" w16cex:dateUtc="2022-04-19T20:43:00Z"/>
  <w16cex:commentExtensible w16cex:durableId="2609AF71" w16cex:dateUtc="2022-04-20T02:00:00Z"/>
  <w16cex:commentExtensible w16cex:durableId="260A8216" w16cex:dateUtc="2022-04-20T16:59:00Z"/>
  <w16cex:commentExtensible w16cex:durableId="2609B393" w16cex:dateUtc="2022-04-20T02:17:00Z"/>
  <w16cex:commentExtensible w16cex:durableId="2609B049" w16cex:dateUtc="2022-04-20T02:03:00Z"/>
  <w16cex:commentExtensible w16cex:durableId="2609B2CD" w16cex:dateUtc="2022-04-20T02:14:00Z"/>
  <w16cex:commentExtensible w16cex:durableId="2609B752" w16cex:dateUtc="2022-04-20T02:33:00Z"/>
  <w16cex:commentExtensible w16cex:durableId="2609B95E" w16cex:dateUtc="2022-04-20T02:42:00Z"/>
  <w16cex:commentExtensible w16cex:durableId="2609B9F4" w16cex:dateUtc="2022-04-20T02:45:00Z"/>
  <w16cex:commentExtensible w16cex:durableId="260A82FA" w16cex:dateUtc="2022-04-20T17:02:00Z"/>
  <w16cex:commentExtensible w16cex:durableId="260A833B" w16cex:dateUtc="2022-04-20T17: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1011B8" w16cid:durableId="260A576E"/>
  <w16cid:commentId w16cid:paraId="73CCDC95" w16cid:durableId="260A585E"/>
  <w16cid:commentId w16cid:paraId="4D564528" w16cid:durableId="260A58C6"/>
  <w16cid:commentId w16cid:paraId="5D09D0E9" w16cid:durableId="260A5937"/>
  <w16cid:commentId w16cid:paraId="5F78D615" w16cid:durableId="260A5E7D"/>
  <w16cid:commentId w16cid:paraId="4D3D580D" w16cid:durableId="260A59B8"/>
  <w16cid:commentId w16cid:paraId="162E7AE1" w16cid:durableId="260A5977"/>
  <w16cid:commentId w16cid:paraId="6487C523" w16cid:durableId="260A59F7"/>
  <w16cid:commentId w16cid:paraId="4771E95B" w16cid:durableId="260A5A98"/>
  <w16cid:commentId w16cid:paraId="59FF3E51" w16cid:durableId="260A5B90"/>
  <w16cid:commentId w16cid:paraId="31ED6B6A" w16cid:durableId="260A5BA4"/>
  <w16cid:commentId w16cid:paraId="383943BB" w16cid:durableId="260A5C1E"/>
  <w16cid:commentId w16cid:paraId="12E1A322" w16cid:durableId="260A5C6A"/>
  <w16cid:commentId w16cid:paraId="11974666" w16cid:durableId="260A5D0B"/>
  <w16cid:commentId w16cid:paraId="5BAF4BEB" w16cid:durableId="260A5DB3"/>
  <w16cid:commentId w16cid:paraId="67218D91" w16cid:durableId="260A5E5B"/>
  <w16cid:commentId w16cid:paraId="30C643AE" w16cid:durableId="260A6222"/>
  <w16cid:commentId w16cid:paraId="245E5B46" w16cid:durableId="260A6306"/>
  <w16cid:commentId w16cid:paraId="2B2E50CA" w16cid:durableId="260A633E"/>
  <w16cid:commentId w16cid:paraId="1E2E3827" w16cid:durableId="260A6856"/>
  <w16cid:commentId w16cid:paraId="1208E574" w16cid:durableId="260A694B"/>
  <w16cid:commentId w16cid:paraId="10660584" w16cid:durableId="260A7795"/>
  <w16cid:commentId w16cid:paraId="06BB4BAE" w16cid:durableId="260A77CB"/>
  <w16cid:commentId w16cid:paraId="2B11FB7E" w16cid:durableId="260A780B"/>
  <w16cid:commentId w16cid:paraId="36608BE0" w16cid:durableId="260A783C"/>
  <w16cid:commentId w16cid:paraId="05A9A6FD" w16cid:durableId="260A786F"/>
  <w16cid:commentId w16cid:paraId="2984FF83" w16cid:durableId="260A78FC"/>
  <w16cid:commentId w16cid:paraId="12CBAC00" w16cid:durableId="260A798B"/>
  <w16cid:commentId w16cid:paraId="569C10AB" w16cid:durableId="260A79B0"/>
  <w16cid:commentId w16cid:paraId="3FA2C4EF" w16cid:durableId="260A7A50"/>
  <w16cid:commentId w16cid:paraId="2A336D7D" w16cid:durableId="260A7ADA"/>
  <w16cid:commentId w16cid:paraId="7A41BB9D" w16cid:durableId="260A7CFE"/>
  <w16cid:commentId w16cid:paraId="5EA591AD" w16cid:durableId="260A7D70"/>
  <w16cid:commentId w16cid:paraId="1B5F5C35" w16cid:durableId="26095825"/>
  <w16cid:commentId w16cid:paraId="1FF61231" w16cid:durableId="26095EEC"/>
  <w16cid:commentId w16cid:paraId="5EFBC791" w16cid:durableId="260A7F88"/>
  <w16cid:commentId w16cid:paraId="5B45B704" w16cid:durableId="260A8021"/>
  <w16cid:commentId w16cid:paraId="2F3E32FF" w16cid:durableId="260A80CB"/>
  <w16cid:commentId w16cid:paraId="4525A731" w16cid:durableId="260A8143"/>
  <w16cid:commentId w16cid:paraId="72776C85" w16cid:durableId="260A8186"/>
  <w16cid:commentId w16cid:paraId="685C9B4B" w16cid:durableId="260963B3"/>
  <w16cid:commentId w16cid:paraId="3D065D5F" w16cid:durableId="26096411"/>
  <w16cid:commentId w16cid:paraId="6E516024" w16cid:durableId="260A8271"/>
  <w16cid:commentId w16cid:paraId="2997E8C6" w16cid:durableId="2609644B"/>
  <w16cid:commentId w16cid:paraId="68E66AE2" w16cid:durableId="260964EA"/>
  <w16cid:commentId w16cid:paraId="65BCD3CC" w16cid:durableId="2609653E"/>
  <w16cid:commentId w16cid:paraId="5C4492E6" w16cid:durableId="2609AF71"/>
  <w16cid:commentId w16cid:paraId="1B48B5BC" w16cid:durableId="260A8216"/>
  <w16cid:commentId w16cid:paraId="1BFA5CE7" w16cid:durableId="2609B393"/>
  <w16cid:commentId w16cid:paraId="560BF3DB" w16cid:durableId="2609B049"/>
  <w16cid:commentId w16cid:paraId="199583E4" w16cid:durableId="2609B2CD"/>
  <w16cid:commentId w16cid:paraId="47F3EBEE" w16cid:durableId="2609B752"/>
  <w16cid:commentId w16cid:paraId="3029CB4D" w16cid:durableId="2609B95E"/>
  <w16cid:commentId w16cid:paraId="2533047E" w16cid:durableId="2609B9F4"/>
  <w16cid:commentId w16cid:paraId="2E7B1CA5" w16cid:durableId="260A82FA"/>
  <w16cid:commentId w16cid:paraId="6E33CBF4" w16cid:durableId="260A83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24C37" w14:textId="77777777" w:rsidR="00F51420" w:rsidRDefault="00F51420" w:rsidP="00104440">
      <w:r>
        <w:separator/>
      </w:r>
    </w:p>
    <w:p w14:paraId="44F2C940" w14:textId="77777777" w:rsidR="00F51420" w:rsidRDefault="00F51420" w:rsidP="00104440"/>
  </w:endnote>
  <w:endnote w:type="continuationSeparator" w:id="0">
    <w:p w14:paraId="1D80F35C" w14:textId="77777777" w:rsidR="00F51420" w:rsidRDefault="00F51420" w:rsidP="00104440">
      <w:r>
        <w:continuationSeparator/>
      </w:r>
    </w:p>
    <w:p w14:paraId="7704D295" w14:textId="77777777" w:rsidR="00F51420" w:rsidRDefault="00F51420" w:rsidP="001044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165058"/>
      <w:docPartObj>
        <w:docPartGallery w:val="Page Numbers (Bottom of Page)"/>
        <w:docPartUnique/>
      </w:docPartObj>
    </w:sdtPr>
    <w:sdtEndPr>
      <w:rPr>
        <w:noProof/>
      </w:rPr>
    </w:sdtEndPr>
    <w:sdtContent>
      <w:p w14:paraId="3EF6708F" w14:textId="7CBE78E8" w:rsidR="00EE6484" w:rsidRDefault="00EE6484" w:rsidP="00104440">
        <w:pPr>
          <w:pStyle w:val="Footer"/>
        </w:pPr>
        <w:r>
          <w:fldChar w:fldCharType="begin"/>
        </w:r>
        <w:r>
          <w:instrText xml:space="preserve"> PAGE   \* MERGEFORMAT </w:instrText>
        </w:r>
        <w:r>
          <w:fldChar w:fldCharType="separate"/>
        </w:r>
        <w:r>
          <w:rPr>
            <w:noProof/>
          </w:rPr>
          <w:t>2</w:t>
        </w:r>
        <w:r>
          <w:rPr>
            <w:noProof/>
          </w:rPr>
          <w:fldChar w:fldCharType="end"/>
        </w:r>
      </w:p>
    </w:sdtContent>
  </w:sdt>
  <w:p w14:paraId="7CA80CCD" w14:textId="77777777" w:rsidR="00EE6484" w:rsidRDefault="00EE6484" w:rsidP="001044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16C2C" w14:textId="77777777" w:rsidR="00F51420" w:rsidRDefault="00F51420" w:rsidP="00104440">
      <w:r>
        <w:separator/>
      </w:r>
    </w:p>
    <w:p w14:paraId="128FB924" w14:textId="77777777" w:rsidR="00F51420" w:rsidRDefault="00F51420" w:rsidP="00104440"/>
  </w:footnote>
  <w:footnote w:type="continuationSeparator" w:id="0">
    <w:p w14:paraId="56EE4408" w14:textId="77777777" w:rsidR="00F51420" w:rsidRDefault="00F51420" w:rsidP="00104440">
      <w:r>
        <w:continuationSeparator/>
      </w:r>
    </w:p>
    <w:p w14:paraId="0DB4C758" w14:textId="77777777" w:rsidR="00F51420" w:rsidRDefault="00F51420" w:rsidP="0010444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F1252"/>
    <w:multiLevelType w:val="multilevel"/>
    <w:tmpl w:val="2D78991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84F39D2"/>
    <w:multiLevelType w:val="multilevel"/>
    <w:tmpl w:val="FFFFFFFF"/>
    <w:lvl w:ilvl="0">
      <w:start w:val="1"/>
      <w:numFmt w:val="decimal"/>
      <w:lvlText w:val="%1"/>
      <w:lvlJc w:val="left"/>
      <w:pPr>
        <w:ind w:left="360" w:hanging="360"/>
      </w:pPr>
      <w:rPr>
        <w:rFonts w:hint="default"/>
      </w:rPr>
    </w:lvl>
    <w:lvl w:ilvl="1">
      <w:start w:val="1"/>
      <w:numFmt w:val="decimal"/>
      <w:lvlText w:val="%1.%2"/>
      <w:lvlJc w:val="left"/>
      <w:pPr>
        <w:ind w:left="2250" w:hanging="360"/>
      </w:pPr>
      <w:rPr>
        <w:rFonts w:hint="default"/>
      </w:rPr>
    </w:lvl>
    <w:lvl w:ilvl="2">
      <w:start w:val="1"/>
      <w:numFmt w:val="decimal"/>
      <w:lvlText w:val="%1.%2.%3"/>
      <w:lvlJc w:val="left"/>
      <w:pPr>
        <w:ind w:left="4560" w:hanging="720"/>
      </w:pPr>
      <w:rPr>
        <w:rFonts w:hint="default"/>
      </w:rPr>
    </w:lvl>
    <w:lvl w:ilvl="3">
      <w:start w:val="1"/>
      <w:numFmt w:val="decimal"/>
      <w:lvlText w:val="%1.%2.%3.%4"/>
      <w:lvlJc w:val="left"/>
      <w:pPr>
        <w:ind w:left="6480" w:hanging="720"/>
      </w:pPr>
      <w:rPr>
        <w:rFonts w:hint="default"/>
      </w:rPr>
    </w:lvl>
    <w:lvl w:ilvl="4">
      <w:start w:val="1"/>
      <w:numFmt w:val="decimal"/>
      <w:lvlText w:val="%1.%2.%3.%4.%5"/>
      <w:lvlJc w:val="left"/>
      <w:pPr>
        <w:ind w:left="8760" w:hanging="1080"/>
      </w:pPr>
      <w:rPr>
        <w:rFonts w:hint="default"/>
      </w:rPr>
    </w:lvl>
    <w:lvl w:ilvl="5">
      <w:start w:val="1"/>
      <w:numFmt w:val="decimal"/>
      <w:lvlText w:val="%1.%2.%3.%4.%5.%6"/>
      <w:lvlJc w:val="left"/>
      <w:pPr>
        <w:ind w:left="10680" w:hanging="1080"/>
      </w:pPr>
      <w:rPr>
        <w:rFonts w:hint="default"/>
      </w:rPr>
    </w:lvl>
    <w:lvl w:ilvl="6">
      <w:start w:val="1"/>
      <w:numFmt w:val="decimal"/>
      <w:lvlText w:val="%1.%2.%3.%4.%5.%6.%7"/>
      <w:lvlJc w:val="left"/>
      <w:pPr>
        <w:ind w:left="12960" w:hanging="1440"/>
      </w:pPr>
      <w:rPr>
        <w:rFonts w:hint="default"/>
      </w:rPr>
    </w:lvl>
    <w:lvl w:ilvl="7">
      <w:start w:val="1"/>
      <w:numFmt w:val="decimal"/>
      <w:lvlText w:val="%1.%2.%3.%4.%5.%6.%7.%8"/>
      <w:lvlJc w:val="left"/>
      <w:pPr>
        <w:ind w:left="14880" w:hanging="1440"/>
      </w:pPr>
      <w:rPr>
        <w:rFonts w:hint="default"/>
      </w:rPr>
    </w:lvl>
    <w:lvl w:ilvl="8">
      <w:start w:val="1"/>
      <w:numFmt w:val="decimal"/>
      <w:lvlText w:val="%1.%2.%3.%4.%5.%6.%7.%8.%9"/>
      <w:lvlJc w:val="left"/>
      <w:pPr>
        <w:ind w:left="17160" w:hanging="1800"/>
      </w:pPr>
      <w:rPr>
        <w:rFonts w:hint="default"/>
      </w:rPr>
    </w:lvl>
  </w:abstractNum>
  <w:abstractNum w:abstractNumId="2" w15:restartNumberingAfterBreak="0">
    <w:nsid w:val="1F9A0F96"/>
    <w:multiLevelType w:val="multilevel"/>
    <w:tmpl w:val="669286F8"/>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 w15:restartNumberingAfterBreak="0">
    <w:nsid w:val="2FDA6F91"/>
    <w:multiLevelType w:val="hybridMultilevel"/>
    <w:tmpl w:val="D0A00FFE"/>
    <w:lvl w:ilvl="0" w:tplc="18CEF05A">
      <w:start w:val="1"/>
      <w:numFmt w:val="bullet"/>
      <w:lvlText w:val=""/>
      <w:lvlJc w:val="left"/>
      <w:pPr>
        <w:ind w:left="720" w:hanging="360"/>
      </w:pPr>
      <w:rPr>
        <w:rFonts w:ascii="Symbol" w:hAnsi="Symbol" w:hint="default"/>
      </w:rPr>
    </w:lvl>
    <w:lvl w:ilvl="1" w:tplc="2F8216D4" w:tentative="1">
      <w:start w:val="1"/>
      <w:numFmt w:val="bullet"/>
      <w:lvlText w:val="o"/>
      <w:lvlJc w:val="left"/>
      <w:pPr>
        <w:ind w:left="1440" w:hanging="360"/>
      </w:pPr>
      <w:rPr>
        <w:rFonts w:ascii="Courier New" w:hAnsi="Courier New" w:cs="Courier New" w:hint="default"/>
      </w:rPr>
    </w:lvl>
    <w:lvl w:ilvl="2" w:tplc="1C58E35E" w:tentative="1">
      <w:start w:val="1"/>
      <w:numFmt w:val="bullet"/>
      <w:lvlText w:val=""/>
      <w:lvlJc w:val="left"/>
      <w:pPr>
        <w:ind w:left="2160" w:hanging="360"/>
      </w:pPr>
      <w:rPr>
        <w:rFonts w:ascii="Wingdings" w:hAnsi="Wingdings" w:hint="default"/>
      </w:rPr>
    </w:lvl>
    <w:lvl w:ilvl="3" w:tplc="41885FD6" w:tentative="1">
      <w:start w:val="1"/>
      <w:numFmt w:val="bullet"/>
      <w:lvlText w:val=""/>
      <w:lvlJc w:val="left"/>
      <w:pPr>
        <w:ind w:left="2880" w:hanging="360"/>
      </w:pPr>
      <w:rPr>
        <w:rFonts w:ascii="Symbol" w:hAnsi="Symbol" w:hint="default"/>
      </w:rPr>
    </w:lvl>
    <w:lvl w:ilvl="4" w:tplc="06544004" w:tentative="1">
      <w:start w:val="1"/>
      <w:numFmt w:val="bullet"/>
      <w:lvlText w:val="o"/>
      <w:lvlJc w:val="left"/>
      <w:pPr>
        <w:ind w:left="3600" w:hanging="360"/>
      </w:pPr>
      <w:rPr>
        <w:rFonts w:ascii="Courier New" w:hAnsi="Courier New" w:cs="Courier New" w:hint="default"/>
      </w:rPr>
    </w:lvl>
    <w:lvl w:ilvl="5" w:tplc="584E14E6" w:tentative="1">
      <w:start w:val="1"/>
      <w:numFmt w:val="bullet"/>
      <w:lvlText w:val=""/>
      <w:lvlJc w:val="left"/>
      <w:pPr>
        <w:ind w:left="4320" w:hanging="360"/>
      </w:pPr>
      <w:rPr>
        <w:rFonts w:ascii="Wingdings" w:hAnsi="Wingdings" w:hint="default"/>
      </w:rPr>
    </w:lvl>
    <w:lvl w:ilvl="6" w:tplc="0F22CDD4" w:tentative="1">
      <w:start w:val="1"/>
      <w:numFmt w:val="bullet"/>
      <w:lvlText w:val=""/>
      <w:lvlJc w:val="left"/>
      <w:pPr>
        <w:ind w:left="5040" w:hanging="360"/>
      </w:pPr>
      <w:rPr>
        <w:rFonts w:ascii="Symbol" w:hAnsi="Symbol" w:hint="default"/>
      </w:rPr>
    </w:lvl>
    <w:lvl w:ilvl="7" w:tplc="DFD4519A" w:tentative="1">
      <w:start w:val="1"/>
      <w:numFmt w:val="bullet"/>
      <w:lvlText w:val="o"/>
      <w:lvlJc w:val="left"/>
      <w:pPr>
        <w:ind w:left="5760" w:hanging="360"/>
      </w:pPr>
      <w:rPr>
        <w:rFonts w:ascii="Courier New" w:hAnsi="Courier New" w:cs="Courier New" w:hint="default"/>
      </w:rPr>
    </w:lvl>
    <w:lvl w:ilvl="8" w:tplc="D898E838" w:tentative="1">
      <w:start w:val="1"/>
      <w:numFmt w:val="bullet"/>
      <w:lvlText w:val=""/>
      <w:lvlJc w:val="left"/>
      <w:pPr>
        <w:ind w:left="6480" w:hanging="360"/>
      </w:pPr>
      <w:rPr>
        <w:rFonts w:ascii="Wingdings" w:hAnsi="Wingdings" w:hint="default"/>
      </w:rPr>
    </w:lvl>
  </w:abstractNum>
  <w:abstractNum w:abstractNumId="4" w15:restartNumberingAfterBreak="0">
    <w:nsid w:val="35483889"/>
    <w:multiLevelType w:val="multilevel"/>
    <w:tmpl w:val="669286F8"/>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5" w15:restartNumberingAfterBreak="0">
    <w:nsid w:val="41A22FB3"/>
    <w:multiLevelType w:val="multilevel"/>
    <w:tmpl w:val="FFFFFFFF"/>
    <w:lvl w:ilvl="0">
      <w:start w:val="1"/>
      <w:numFmt w:val="decimal"/>
      <w:lvlText w:val="%1"/>
      <w:lvlJc w:val="left"/>
      <w:pPr>
        <w:ind w:left="360" w:hanging="360"/>
      </w:pPr>
      <w:rPr>
        <w:rFonts w:hint="default"/>
      </w:rPr>
    </w:lvl>
    <w:lvl w:ilvl="1">
      <w:start w:val="1"/>
      <w:numFmt w:val="decimal"/>
      <w:lvlText w:val="%1.%2"/>
      <w:lvlJc w:val="left"/>
      <w:pPr>
        <w:ind w:left="2280" w:hanging="360"/>
      </w:pPr>
      <w:rPr>
        <w:rFonts w:hint="default"/>
      </w:rPr>
    </w:lvl>
    <w:lvl w:ilvl="2">
      <w:start w:val="1"/>
      <w:numFmt w:val="decimal"/>
      <w:lvlText w:val="%1.%2.%3"/>
      <w:lvlJc w:val="left"/>
      <w:pPr>
        <w:ind w:left="4560" w:hanging="720"/>
      </w:pPr>
      <w:rPr>
        <w:rFonts w:hint="default"/>
      </w:rPr>
    </w:lvl>
    <w:lvl w:ilvl="3">
      <w:start w:val="1"/>
      <w:numFmt w:val="decimal"/>
      <w:lvlText w:val="%1.%2.%3.%4"/>
      <w:lvlJc w:val="left"/>
      <w:pPr>
        <w:ind w:left="6480" w:hanging="720"/>
      </w:pPr>
      <w:rPr>
        <w:rFonts w:hint="default"/>
      </w:rPr>
    </w:lvl>
    <w:lvl w:ilvl="4">
      <w:start w:val="1"/>
      <w:numFmt w:val="decimal"/>
      <w:lvlText w:val="%1.%2.%3.%4.%5"/>
      <w:lvlJc w:val="left"/>
      <w:pPr>
        <w:ind w:left="8760" w:hanging="1080"/>
      </w:pPr>
      <w:rPr>
        <w:rFonts w:hint="default"/>
      </w:rPr>
    </w:lvl>
    <w:lvl w:ilvl="5">
      <w:start w:val="1"/>
      <w:numFmt w:val="decimal"/>
      <w:lvlText w:val="%1.%2.%3.%4.%5.%6"/>
      <w:lvlJc w:val="left"/>
      <w:pPr>
        <w:ind w:left="10680" w:hanging="1080"/>
      </w:pPr>
      <w:rPr>
        <w:rFonts w:hint="default"/>
      </w:rPr>
    </w:lvl>
    <w:lvl w:ilvl="6">
      <w:start w:val="1"/>
      <w:numFmt w:val="decimal"/>
      <w:lvlText w:val="%1.%2.%3.%4.%5.%6.%7"/>
      <w:lvlJc w:val="left"/>
      <w:pPr>
        <w:ind w:left="12960" w:hanging="1440"/>
      </w:pPr>
      <w:rPr>
        <w:rFonts w:hint="default"/>
      </w:rPr>
    </w:lvl>
    <w:lvl w:ilvl="7">
      <w:start w:val="1"/>
      <w:numFmt w:val="decimal"/>
      <w:lvlText w:val="%1.%2.%3.%4.%5.%6.%7.%8"/>
      <w:lvlJc w:val="left"/>
      <w:pPr>
        <w:ind w:left="14880" w:hanging="1440"/>
      </w:pPr>
      <w:rPr>
        <w:rFonts w:hint="default"/>
      </w:rPr>
    </w:lvl>
    <w:lvl w:ilvl="8">
      <w:start w:val="1"/>
      <w:numFmt w:val="decimal"/>
      <w:lvlText w:val="%1.%2.%3.%4.%5.%6.%7.%8.%9"/>
      <w:lvlJc w:val="left"/>
      <w:pPr>
        <w:ind w:left="17160" w:hanging="1800"/>
      </w:pPr>
      <w:rPr>
        <w:rFonts w:hint="default"/>
      </w:rPr>
    </w:lvl>
  </w:abstractNum>
  <w:abstractNum w:abstractNumId="6" w15:restartNumberingAfterBreak="0">
    <w:nsid w:val="43F70CF9"/>
    <w:multiLevelType w:val="multilevel"/>
    <w:tmpl w:val="B3B0F7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45A6D37"/>
    <w:multiLevelType w:val="multilevel"/>
    <w:tmpl w:val="669286F8"/>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8" w15:restartNumberingAfterBreak="0">
    <w:nsid w:val="4C022C6D"/>
    <w:multiLevelType w:val="hybridMultilevel"/>
    <w:tmpl w:val="354E7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4009D9"/>
    <w:multiLevelType w:val="multilevel"/>
    <w:tmpl w:val="669286F8"/>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0" w15:restartNumberingAfterBreak="0">
    <w:nsid w:val="554F7425"/>
    <w:multiLevelType w:val="multilevel"/>
    <w:tmpl w:val="669286F8"/>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1" w15:restartNumberingAfterBreak="0">
    <w:nsid w:val="567345C5"/>
    <w:multiLevelType w:val="hybridMultilevel"/>
    <w:tmpl w:val="AD726D3E"/>
    <w:lvl w:ilvl="0" w:tplc="333E33A4">
      <w:start w:val="1"/>
      <w:numFmt w:val="bullet"/>
      <w:lvlText w:val=""/>
      <w:lvlJc w:val="left"/>
      <w:pPr>
        <w:ind w:left="720" w:hanging="360"/>
      </w:pPr>
      <w:rPr>
        <w:rFonts w:ascii="Symbol" w:hAnsi="Symbol" w:hint="default"/>
      </w:rPr>
    </w:lvl>
    <w:lvl w:ilvl="1" w:tplc="6B8AFCD6" w:tentative="1">
      <w:start w:val="1"/>
      <w:numFmt w:val="bullet"/>
      <w:lvlText w:val="o"/>
      <w:lvlJc w:val="left"/>
      <w:pPr>
        <w:ind w:left="1440" w:hanging="360"/>
      </w:pPr>
      <w:rPr>
        <w:rFonts w:ascii="Courier New" w:hAnsi="Courier New" w:cs="Courier New" w:hint="default"/>
      </w:rPr>
    </w:lvl>
    <w:lvl w:ilvl="2" w:tplc="6AFA8AF0" w:tentative="1">
      <w:start w:val="1"/>
      <w:numFmt w:val="bullet"/>
      <w:lvlText w:val=""/>
      <w:lvlJc w:val="left"/>
      <w:pPr>
        <w:ind w:left="2160" w:hanging="360"/>
      </w:pPr>
      <w:rPr>
        <w:rFonts w:ascii="Wingdings" w:hAnsi="Wingdings" w:hint="default"/>
      </w:rPr>
    </w:lvl>
    <w:lvl w:ilvl="3" w:tplc="C54EF8B4" w:tentative="1">
      <w:start w:val="1"/>
      <w:numFmt w:val="bullet"/>
      <w:lvlText w:val=""/>
      <w:lvlJc w:val="left"/>
      <w:pPr>
        <w:ind w:left="2880" w:hanging="360"/>
      </w:pPr>
      <w:rPr>
        <w:rFonts w:ascii="Symbol" w:hAnsi="Symbol" w:hint="default"/>
      </w:rPr>
    </w:lvl>
    <w:lvl w:ilvl="4" w:tplc="DCAC43C2" w:tentative="1">
      <w:start w:val="1"/>
      <w:numFmt w:val="bullet"/>
      <w:lvlText w:val="o"/>
      <w:lvlJc w:val="left"/>
      <w:pPr>
        <w:ind w:left="3600" w:hanging="360"/>
      </w:pPr>
      <w:rPr>
        <w:rFonts w:ascii="Courier New" w:hAnsi="Courier New" w:cs="Courier New" w:hint="default"/>
      </w:rPr>
    </w:lvl>
    <w:lvl w:ilvl="5" w:tplc="CA409224" w:tentative="1">
      <w:start w:val="1"/>
      <w:numFmt w:val="bullet"/>
      <w:lvlText w:val=""/>
      <w:lvlJc w:val="left"/>
      <w:pPr>
        <w:ind w:left="4320" w:hanging="360"/>
      </w:pPr>
      <w:rPr>
        <w:rFonts w:ascii="Wingdings" w:hAnsi="Wingdings" w:hint="default"/>
      </w:rPr>
    </w:lvl>
    <w:lvl w:ilvl="6" w:tplc="1890C9DE" w:tentative="1">
      <w:start w:val="1"/>
      <w:numFmt w:val="bullet"/>
      <w:lvlText w:val=""/>
      <w:lvlJc w:val="left"/>
      <w:pPr>
        <w:ind w:left="5040" w:hanging="360"/>
      </w:pPr>
      <w:rPr>
        <w:rFonts w:ascii="Symbol" w:hAnsi="Symbol" w:hint="default"/>
      </w:rPr>
    </w:lvl>
    <w:lvl w:ilvl="7" w:tplc="CECE71AA" w:tentative="1">
      <w:start w:val="1"/>
      <w:numFmt w:val="bullet"/>
      <w:lvlText w:val="o"/>
      <w:lvlJc w:val="left"/>
      <w:pPr>
        <w:ind w:left="5760" w:hanging="360"/>
      </w:pPr>
      <w:rPr>
        <w:rFonts w:ascii="Courier New" w:hAnsi="Courier New" w:cs="Courier New" w:hint="default"/>
      </w:rPr>
    </w:lvl>
    <w:lvl w:ilvl="8" w:tplc="1BA4B0F4" w:tentative="1">
      <w:start w:val="1"/>
      <w:numFmt w:val="bullet"/>
      <w:lvlText w:val=""/>
      <w:lvlJc w:val="left"/>
      <w:pPr>
        <w:ind w:left="6480" w:hanging="360"/>
      </w:pPr>
      <w:rPr>
        <w:rFonts w:ascii="Wingdings" w:hAnsi="Wingdings" w:hint="default"/>
      </w:rPr>
    </w:lvl>
  </w:abstractNum>
  <w:abstractNum w:abstractNumId="12" w15:restartNumberingAfterBreak="0">
    <w:nsid w:val="5FD945FA"/>
    <w:multiLevelType w:val="hybridMultilevel"/>
    <w:tmpl w:val="FFFFFFFF"/>
    <w:lvl w:ilvl="0" w:tplc="7216497C">
      <w:start w:val="1"/>
      <w:numFmt w:val="decimal"/>
      <w:lvlText w:val="[%1]"/>
      <w:lvlJc w:val="left"/>
      <w:pPr>
        <w:ind w:left="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E4A88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AE0F1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FE635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A4071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1662D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2464B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7E418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5CD3A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D007093"/>
    <w:multiLevelType w:val="multilevel"/>
    <w:tmpl w:val="FFFFFFFF"/>
    <w:lvl w:ilvl="0">
      <w:start w:val="1"/>
      <w:numFmt w:val="decimal"/>
      <w:lvlText w:val="%1"/>
      <w:lvlJc w:val="left"/>
      <w:pPr>
        <w:ind w:left="360" w:hanging="360"/>
      </w:pPr>
      <w:rPr>
        <w:rFonts w:hint="default"/>
      </w:rPr>
    </w:lvl>
    <w:lvl w:ilvl="1">
      <w:start w:val="1"/>
      <w:numFmt w:val="decimal"/>
      <w:lvlText w:val="%1.%2"/>
      <w:lvlJc w:val="left"/>
      <w:pPr>
        <w:ind w:left="2280" w:hanging="360"/>
      </w:pPr>
      <w:rPr>
        <w:rFonts w:hint="default"/>
      </w:rPr>
    </w:lvl>
    <w:lvl w:ilvl="2">
      <w:start w:val="1"/>
      <w:numFmt w:val="decimal"/>
      <w:lvlText w:val="%1.%2.%3"/>
      <w:lvlJc w:val="left"/>
      <w:pPr>
        <w:ind w:left="4560" w:hanging="720"/>
      </w:pPr>
      <w:rPr>
        <w:rFonts w:hint="default"/>
      </w:rPr>
    </w:lvl>
    <w:lvl w:ilvl="3">
      <w:start w:val="1"/>
      <w:numFmt w:val="decimal"/>
      <w:lvlText w:val="%1.%2.%3.%4"/>
      <w:lvlJc w:val="left"/>
      <w:pPr>
        <w:ind w:left="6480" w:hanging="720"/>
      </w:pPr>
      <w:rPr>
        <w:rFonts w:hint="default"/>
      </w:rPr>
    </w:lvl>
    <w:lvl w:ilvl="4">
      <w:start w:val="1"/>
      <w:numFmt w:val="decimal"/>
      <w:lvlText w:val="%1.%2.%3.%4.%5"/>
      <w:lvlJc w:val="left"/>
      <w:pPr>
        <w:ind w:left="8760" w:hanging="1080"/>
      </w:pPr>
      <w:rPr>
        <w:rFonts w:hint="default"/>
      </w:rPr>
    </w:lvl>
    <w:lvl w:ilvl="5">
      <w:start w:val="1"/>
      <w:numFmt w:val="decimal"/>
      <w:lvlText w:val="%1.%2.%3.%4.%5.%6"/>
      <w:lvlJc w:val="left"/>
      <w:pPr>
        <w:ind w:left="10680" w:hanging="1080"/>
      </w:pPr>
      <w:rPr>
        <w:rFonts w:hint="default"/>
      </w:rPr>
    </w:lvl>
    <w:lvl w:ilvl="6">
      <w:start w:val="1"/>
      <w:numFmt w:val="decimal"/>
      <w:lvlText w:val="%1.%2.%3.%4.%5.%6.%7"/>
      <w:lvlJc w:val="left"/>
      <w:pPr>
        <w:ind w:left="12960" w:hanging="1440"/>
      </w:pPr>
      <w:rPr>
        <w:rFonts w:hint="default"/>
      </w:rPr>
    </w:lvl>
    <w:lvl w:ilvl="7">
      <w:start w:val="1"/>
      <w:numFmt w:val="decimal"/>
      <w:lvlText w:val="%1.%2.%3.%4.%5.%6.%7.%8"/>
      <w:lvlJc w:val="left"/>
      <w:pPr>
        <w:ind w:left="14880" w:hanging="1440"/>
      </w:pPr>
      <w:rPr>
        <w:rFonts w:hint="default"/>
      </w:rPr>
    </w:lvl>
    <w:lvl w:ilvl="8">
      <w:start w:val="1"/>
      <w:numFmt w:val="decimal"/>
      <w:lvlText w:val="%1.%2.%3.%4.%5.%6.%7.%8.%9"/>
      <w:lvlJc w:val="left"/>
      <w:pPr>
        <w:ind w:left="17160" w:hanging="1800"/>
      </w:pPr>
      <w:rPr>
        <w:rFonts w:hint="default"/>
      </w:rPr>
    </w:lvl>
  </w:abstractNum>
  <w:abstractNum w:abstractNumId="14" w15:restartNumberingAfterBreak="0">
    <w:nsid w:val="715100DE"/>
    <w:multiLevelType w:val="multilevel"/>
    <w:tmpl w:val="26062490"/>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77DE43E3"/>
    <w:multiLevelType w:val="hybridMultilevel"/>
    <w:tmpl w:val="FB2C669C"/>
    <w:lvl w:ilvl="0" w:tplc="6FC8B14E">
      <w:start w:val="1"/>
      <w:numFmt w:val="decimal"/>
      <w:lvlText w:val="%1."/>
      <w:lvlJc w:val="left"/>
      <w:pPr>
        <w:ind w:left="720" w:hanging="360"/>
      </w:pPr>
    </w:lvl>
    <w:lvl w:ilvl="1" w:tplc="75580B56">
      <w:start w:val="1"/>
      <w:numFmt w:val="lowerLetter"/>
      <w:lvlText w:val="%2."/>
      <w:lvlJc w:val="left"/>
      <w:pPr>
        <w:ind w:left="1440" w:hanging="360"/>
      </w:pPr>
    </w:lvl>
    <w:lvl w:ilvl="2" w:tplc="4C2A60A0">
      <w:start w:val="1"/>
      <w:numFmt w:val="lowerRoman"/>
      <w:lvlText w:val="%3."/>
      <w:lvlJc w:val="right"/>
      <w:pPr>
        <w:ind w:left="2160" w:hanging="180"/>
      </w:pPr>
    </w:lvl>
    <w:lvl w:ilvl="3" w:tplc="45C04D38">
      <w:start w:val="1"/>
      <w:numFmt w:val="decimal"/>
      <w:lvlText w:val="%4."/>
      <w:lvlJc w:val="left"/>
      <w:pPr>
        <w:ind w:left="2880" w:hanging="360"/>
      </w:pPr>
    </w:lvl>
    <w:lvl w:ilvl="4" w:tplc="F306AF06">
      <w:start w:val="1"/>
      <w:numFmt w:val="lowerLetter"/>
      <w:lvlText w:val="%5."/>
      <w:lvlJc w:val="left"/>
      <w:pPr>
        <w:ind w:left="3600" w:hanging="360"/>
      </w:pPr>
    </w:lvl>
    <w:lvl w:ilvl="5" w:tplc="E58844A4">
      <w:start w:val="1"/>
      <w:numFmt w:val="lowerRoman"/>
      <w:lvlText w:val="%6."/>
      <w:lvlJc w:val="right"/>
      <w:pPr>
        <w:ind w:left="4320" w:hanging="180"/>
      </w:pPr>
    </w:lvl>
    <w:lvl w:ilvl="6" w:tplc="B7E668FC">
      <w:start w:val="1"/>
      <w:numFmt w:val="decimal"/>
      <w:lvlText w:val="%7."/>
      <w:lvlJc w:val="left"/>
      <w:pPr>
        <w:ind w:left="5040" w:hanging="360"/>
      </w:pPr>
    </w:lvl>
    <w:lvl w:ilvl="7" w:tplc="12188586">
      <w:start w:val="1"/>
      <w:numFmt w:val="lowerLetter"/>
      <w:lvlText w:val="%8."/>
      <w:lvlJc w:val="left"/>
      <w:pPr>
        <w:ind w:left="5760" w:hanging="360"/>
      </w:pPr>
    </w:lvl>
    <w:lvl w:ilvl="8" w:tplc="D7E054D6">
      <w:start w:val="1"/>
      <w:numFmt w:val="lowerRoman"/>
      <w:lvlText w:val="%9."/>
      <w:lvlJc w:val="right"/>
      <w:pPr>
        <w:ind w:left="6480" w:hanging="180"/>
      </w:pPr>
    </w:lvl>
  </w:abstractNum>
  <w:num w:numId="1" w16cid:durableId="1690789341">
    <w:abstractNumId w:val="12"/>
  </w:num>
  <w:num w:numId="2" w16cid:durableId="7712476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6554293">
    <w:abstractNumId w:val="4"/>
  </w:num>
  <w:num w:numId="4" w16cid:durableId="1546798675">
    <w:abstractNumId w:val="9"/>
  </w:num>
  <w:num w:numId="5" w16cid:durableId="1052774841">
    <w:abstractNumId w:val="7"/>
  </w:num>
  <w:num w:numId="6" w16cid:durableId="1689943020">
    <w:abstractNumId w:val="10"/>
  </w:num>
  <w:num w:numId="7" w16cid:durableId="1160072803">
    <w:abstractNumId w:val="14"/>
  </w:num>
  <w:num w:numId="8" w16cid:durableId="977105281">
    <w:abstractNumId w:val="15"/>
  </w:num>
  <w:num w:numId="9" w16cid:durableId="225266998">
    <w:abstractNumId w:val="11"/>
  </w:num>
  <w:num w:numId="10" w16cid:durableId="71389239">
    <w:abstractNumId w:val="3"/>
  </w:num>
  <w:num w:numId="11" w16cid:durableId="207842804">
    <w:abstractNumId w:val="1"/>
  </w:num>
  <w:num w:numId="12" w16cid:durableId="2122186761">
    <w:abstractNumId w:val="5"/>
  </w:num>
  <w:num w:numId="13" w16cid:durableId="778598329">
    <w:abstractNumId w:val="13"/>
  </w:num>
  <w:num w:numId="14" w16cid:durableId="1587692656">
    <w:abstractNumId w:val="8"/>
  </w:num>
  <w:num w:numId="15" w16cid:durableId="8533391">
    <w:abstractNumId w:val="0"/>
  </w:num>
  <w:num w:numId="16" w16cid:durableId="11017653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wrence, Douglas">
    <w15:presenceInfo w15:providerId="AD" w15:userId="S::lawrencd@ohio.edu::4aeabb75-75ca-42f5-ac08-6f5816f5c845"/>
  </w15:person>
  <w15:person w15:author="Zhu, Jim">
    <w15:presenceInfo w15:providerId="None" w15:userId="Zhu, Ji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C0C"/>
    <w:rsid w:val="00004821"/>
    <w:rsid w:val="00005817"/>
    <w:rsid w:val="000059D6"/>
    <w:rsid w:val="00006AB5"/>
    <w:rsid w:val="00006F37"/>
    <w:rsid w:val="00006FD8"/>
    <w:rsid w:val="00006FF7"/>
    <w:rsid w:val="0000754D"/>
    <w:rsid w:val="0001029C"/>
    <w:rsid w:val="00010479"/>
    <w:rsid w:val="00010F13"/>
    <w:rsid w:val="000111D8"/>
    <w:rsid w:val="00011E65"/>
    <w:rsid w:val="00011F66"/>
    <w:rsid w:val="00012036"/>
    <w:rsid w:val="00013DD2"/>
    <w:rsid w:val="00017D9D"/>
    <w:rsid w:val="000205E7"/>
    <w:rsid w:val="00022E40"/>
    <w:rsid w:val="00023C81"/>
    <w:rsid w:val="000245E8"/>
    <w:rsid w:val="00024FA9"/>
    <w:rsid w:val="000251CE"/>
    <w:rsid w:val="00025251"/>
    <w:rsid w:val="00026E4A"/>
    <w:rsid w:val="00032354"/>
    <w:rsid w:val="00032FAF"/>
    <w:rsid w:val="00033955"/>
    <w:rsid w:val="00034AE9"/>
    <w:rsid w:val="00035FDD"/>
    <w:rsid w:val="0003684D"/>
    <w:rsid w:val="00037075"/>
    <w:rsid w:val="00040526"/>
    <w:rsid w:val="0004146C"/>
    <w:rsid w:val="0004227C"/>
    <w:rsid w:val="00042A6F"/>
    <w:rsid w:val="00042C31"/>
    <w:rsid w:val="00043294"/>
    <w:rsid w:val="000439F4"/>
    <w:rsid w:val="00043EA3"/>
    <w:rsid w:val="00044CAB"/>
    <w:rsid w:val="00046747"/>
    <w:rsid w:val="00046A1D"/>
    <w:rsid w:val="00047BC6"/>
    <w:rsid w:val="00052597"/>
    <w:rsid w:val="00052EC7"/>
    <w:rsid w:val="00056478"/>
    <w:rsid w:val="000605C7"/>
    <w:rsid w:val="00061AAB"/>
    <w:rsid w:val="000633F1"/>
    <w:rsid w:val="00067385"/>
    <w:rsid w:val="00067953"/>
    <w:rsid w:val="00071210"/>
    <w:rsid w:val="0007480E"/>
    <w:rsid w:val="00075641"/>
    <w:rsid w:val="00076454"/>
    <w:rsid w:val="00077F97"/>
    <w:rsid w:val="00081ECF"/>
    <w:rsid w:val="00083A24"/>
    <w:rsid w:val="0008459C"/>
    <w:rsid w:val="00084676"/>
    <w:rsid w:val="00086FDD"/>
    <w:rsid w:val="00087805"/>
    <w:rsid w:val="0008796D"/>
    <w:rsid w:val="00087D01"/>
    <w:rsid w:val="000909D7"/>
    <w:rsid w:val="00091290"/>
    <w:rsid w:val="00092276"/>
    <w:rsid w:val="00094A1E"/>
    <w:rsid w:val="00095959"/>
    <w:rsid w:val="000964FC"/>
    <w:rsid w:val="000965AC"/>
    <w:rsid w:val="000A0310"/>
    <w:rsid w:val="000A1371"/>
    <w:rsid w:val="000A277F"/>
    <w:rsid w:val="000A7A3D"/>
    <w:rsid w:val="000B074D"/>
    <w:rsid w:val="000B0F73"/>
    <w:rsid w:val="000B1A0B"/>
    <w:rsid w:val="000B353C"/>
    <w:rsid w:val="000B4D56"/>
    <w:rsid w:val="000B54CF"/>
    <w:rsid w:val="000B5DCC"/>
    <w:rsid w:val="000B7A90"/>
    <w:rsid w:val="000B7E0F"/>
    <w:rsid w:val="000C0CD2"/>
    <w:rsid w:val="000C55BD"/>
    <w:rsid w:val="000C78D4"/>
    <w:rsid w:val="000C79E0"/>
    <w:rsid w:val="000D02AB"/>
    <w:rsid w:val="000D3652"/>
    <w:rsid w:val="000D4566"/>
    <w:rsid w:val="000D5726"/>
    <w:rsid w:val="000D5FAE"/>
    <w:rsid w:val="000E03F0"/>
    <w:rsid w:val="000E09E7"/>
    <w:rsid w:val="000E2D52"/>
    <w:rsid w:val="000E41BF"/>
    <w:rsid w:val="000E480C"/>
    <w:rsid w:val="000E5164"/>
    <w:rsid w:val="000E542A"/>
    <w:rsid w:val="000E6310"/>
    <w:rsid w:val="000E6FD5"/>
    <w:rsid w:val="000F0419"/>
    <w:rsid w:val="000F0BFC"/>
    <w:rsid w:val="000F0CA7"/>
    <w:rsid w:val="000F103E"/>
    <w:rsid w:val="000F18B3"/>
    <w:rsid w:val="000F1A1B"/>
    <w:rsid w:val="000F28EF"/>
    <w:rsid w:val="000F30D8"/>
    <w:rsid w:val="000F3AD0"/>
    <w:rsid w:val="000F476B"/>
    <w:rsid w:val="000F5221"/>
    <w:rsid w:val="000F5627"/>
    <w:rsid w:val="000F6F11"/>
    <w:rsid w:val="0010076B"/>
    <w:rsid w:val="001008C0"/>
    <w:rsid w:val="0010112A"/>
    <w:rsid w:val="0010166A"/>
    <w:rsid w:val="00101B34"/>
    <w:rsid w:val="00101B9B"/>
    <w:rsid w:val="00101CCF"/>
    <w:rsid w:val="0010219A"/>
    <w:rsid w:val="001021F0"/>
    <w:rsid w:val="00102D5B"/>
    <w:rsid w:val="00104124"/>
    <w:rsid w:val="00104440"/>
    <w:rsid w:val="00104E85"/>
    <w:rsid w:val="00105C3F"/>
    <w:rsid w:val="00110FE7"/>
    <w:rsid w:val="00111A02"/>
    <w:rsid w:val="00111A53"/>
    <w:rsid w:val="00111FBF"/>
    <w:rsid w:val="00112A01"/>
    <w:rsid w:val="00112A3C"/>
    <w:rsid w:val="00112CC1"/>
    <w:rsid w:val="001159E1"/>
    <w:rsid w:val="001163EA"/>
    <w:rsid w:val="00121B0B"/>
    <w:rsid w:val="001236D0"/>
    <w:rsid w:val="00123B94"/>
    <w:rsid w:val="00124ADB"/>
    <w:rsid w:val="0013040A"/>
    <w:rsid w:val="00132985"/>
    <w:rsid w:val="001336F0"/>
    <w:rsid w:val="00134656"/>
    <w:rsid w:val="00134A1F"/>
    <w:rsid w:val="001372F5"/>
    <w:rsid w:val="00140923"/>
    <w:rsid w:val="00141405"/>
    <w:rsid w:val="00141A50"/>
    <w:rsid w:val="0014218D"/>
    <w:rsid w:val="0014257B"/>
    <w:rsid w:val="0014347B"/>
    <w:rsid w:val="00143D89"/>
    <w:rsid w:val="0014425D"/>
    <w:rsid w:val="00145609"/>
    <w:rsid w:val="00145BE9"/>
    <w:rsid w:val="001461DF"/>
    <w:rsid w:val="0014687C"/>
    <w:rsid w:val="00147215"/>
    <w:rsid w:val="0015002C"/>
    <w:rsid w:val="0015058F"/>
    <w:rsid w:val="00150D8A"/>
    <w:rsid w:val="0015225A"/>
    <w:rsid w:val="001548BA"/>
    <w:rsid w:val="00156DE9"/>
    <w:rsid w:val="00156ED4"/>
    <w:rsid w:val="0015749E"/>
    <w:rsid w:val="00157D91"/>
    <w:rsid w:val="0016224C"/>
    <w:rsid w:val="00165649"/>
    <w:rsid w:val="00165BDF"/>
    <w:rsid w:val="0016658B"/>
    <w:rsid w:val="00167D9F"/>
    <w:rsid w:val="0017118A"/>
    <w:rsid w:val="001717F3"/>
    <w:rsid w:val="00175D05"/>
    <w:rsid w:val="0017623B"/>
    <w:rsid w:val="001813BD"/>
    <w:rsid w:val="00182035"/>
    <w:rsid w:val="00182C0C"/>
    <w:rsid w:val="0018325D"/>
    <w:rsid w:val="00185839"/>
    <w:rsid w:val="0018593F"/>
    <w:rsid w:val="00185E63"/>
    <w:rsid w:val="00186ACB"/>
    <w:rsid w:val="00187693"/>
    <w:rsid w:val="00190FA4"/>
    <w:rsid w:val="00191500"/>
    <w:rsid w:val="001921F4"/>
    <w:rsid w:val="00192ADA"/>
    <w:rsid w:val="001944D4"/>
    <w:rsid w:val="00195610"/>
    <w:rsid w:val="00196E69"/>
    <w:rsid w:val="001A1DF6"/>
    <w:rsid w:val="001A23F4"/>
    <w:rsid w:val="001A42CD"/>
    <w:rsid w:val="001A4879"/>
    <w:rsid w:val="001A6478"/>
    <w:rsid w:val="001B027D"/>
    <w:rsid w:val="001B042F"/>
    <w:rsid w:val="001B0696"/>
    <w:rsid w:val="001B097C"/>
    <w:rsid w:val="001B1686"/>
    <w:rsid w:val="001B22B9"/>
    <w:rsid w:val="001B2F5F"/>
    <w:rsid w:val="001B5D9B"/>
    <w:rsid w:val="001B6724"/>
    <w:rsid w:val="001B6B22"/>
    <w:rsid w:val="001B74EC"/>
    <w:rsid w:val="001C0EEF"/>
    <w:rsid w:val="001C41B2"/>
    <w:rsid w:val="001C4472"/>
    <w:rsid w:val="001C4612"/>
    <w:rsid w:val="001C578A"/>
    <w:rsid w:val="001C67C4"/>
    <w:rsid w:val="001C6C64"/>
    <w:rsid w:val="001D16FA"/>
    <w:rsid w:val="001D60D7"/>
    <w:rsid w:val="001D6574"/>
    <w:rsid w:val="001D75F5"/>
    <w:rsid w:val="001E1C4B"/>
    <w:rsid w:val="001E39CE"/>
    <w:rsid w:val="001E51C5"/>
    <w:rsid w:val="001E55CB"/>
    <w:rsid w:val="001E685D"/>
    <w:rsid w:val="001E68D9"/>
    <w:rsid w:val="001E69C4"/>
    <w:rsid w:val="001E6A04"/>
    <w:rsid w:val="001E7D65"/>
    <w:rsid w:val="001F11C1"/>
    <w:rsid w:val="001F1E09"/>
    <w:rsid w:val="001F2EF9"/>
    <w:rsid w:val="001F493F"/>
    <w:rsid w:val="001F4CC1"/>
    <w:rsid w:val="001F6CC0"/>
    <w:rsid w:val="001F796C"/>
    <w:rsid w:val="001F7AD8"/>
    <w:rsid w:val="002022F6"/>
    <w:rsid w:val="002024DD"/>
    <w:rsid w:val="00202F2E"/>
    <w:rsid w:val="00207301"/>
    <w:rsid w:val="00210006"/>
    <w:rsid w:val="00211813"/>
    <w:rsid w:val="00212CFA"/>
    <w:rsid w:val="002172A9"/>
    <w:rsid w:val="00222F83"/>
    <w:rsid w:val="00223635"/>
    <w:rsid w:val="002250D6"/>
    <w:rsid w:val="00226740"/>
    <w:rsid w:val="00226963"/>
    <w:rsid w:val="002272EA"/>
    <w:rsid w:val="00227880"/>
    <w:rsid w:val="0023031E"/>
    <w:rsid w:val="0023429D"/>
    <w:rsid w:val="002361E8"/>
    <w:rsid w:val="00236F18"/>
    <w:rsid w:val="0024126D"/>
    <w:rsid w:val="002413E0"/>
    <w:rsid w:val="00242340"/>
    <w:rsid w:val="00243174"/>
    <w:rsid w:val="00243B2E"/>
    <w:rsid w:val="00244969"/>
    <w:rsid w:val="002473D7"/>
    <w:rsid w:val="00251A3C"/>
    <w:rsid w:val="00252E29"/>
    <w:rsid w:val="00253BEC"/>
    <w:rsid w:val="002550C8"/>
    <w:rsid w:val="00256C5D"/>
    <w:rsid w:val="002578BF"/>
    <w:rsid w:val="002611F2"/>
    <w:rsid w:val="00261F6A"/>
    <w:rsid w:val="00263136"/>
    <w:rsid w:val="00264328"/>
    <w:rsid w:val="002646F5"/>
    <w:rsid w:val="00265577"/>
    <w:rsid w:val="00265BF8"/>
    <w:rsid w:val="00266DA2"/>
    <w:rsid w:val="00271B77"/>
    <w:rsid w:val="00272537"/>
    <w:rsid w:val="002734A3"/>
    <w:rsid w:val="002739B1"/>
    <w:rsid w:val="00273D58"/>
    <w:rsid w:val="00274970"/>
    <w:rsid w:val="00276D77"/>
    <w:rsid w:val="002770A5"/>
    <w:rsid w:val="0027744E"/>
    <w:rsid w:val="00280522"/>
    <w:rsid w:val="00280F4E"/>
    <w:rsid w:val="00281C3F"/>
    <w:rsid w:val="0028442E"/>
    <w:rsid w:val="00284BB0"/>
    <w:rsid w:val="002865D9"/>
    <w:rsid w:val="0028696C"/>
    <w:rsid w:val="00290D91"/>
    <w:rsid w:val="00295812"/>
    <w:rsid w:val="00297C9B"/>
    <w:rsid w:val="002A0398"/>
    <w:rsid w:val="002A0E7E"/>
    <w:rsid w:val="002A2717"/>
    <w:rsid w:val="002A492B"/>
    <w:rsid w:val="002A52F8"/>
    <w:rsid w:val="002A7B91"/>
    <w:rsid w:val="002B0066"/>
    <w:rsid w:val="002B0B28"/>
    <w:rsid w:val="002B3374"/>
    <w:rsid w:val="002B46F3"/>
    <w:rsid w:val="002B4731"/>
    <w:rsid w:val="002B4E91"/>
    <w:rsid w:val="002B4F16"/>
    <w:rsid w:val="002B50B4"/>
    <w:rsid w:val="002B51D9"/>
    <w:rsid w:val="002B5827"/>
    <w:rsid w:val="002B66A9"/>
    <w:rsid w:val="002B67EE"/>
    <w:rsid w:val="002B7337"/>
    <w:rsid w:val="002B7FA9"/>
    <w:rsid w:val="002C041F"/>
    <w:rsid w:val="002C078E"/>
    <w:rsid w:val="002C1801"/>
    <w:rsid w:val="002C1A6D"/>
    <w:rsid w:val="002C3BC4"/>
    <w:rsid w:val="002C6915"/>
    <w:rsid w:val="002D2738"/>
    <w:rsid w:val="002D3144"/>
    <w:rsid w:val="002D387C"/>
    <w:rsid w:val="002D41E4"/>
    <w:rsid w:val="002D43CA"/>
    <w:rsid w:val="002D6C9E"/>
    <w:rsid w:val="002D6E9A"/>
    <w:rsid w:val="002D7434"/>
    <w:rsid w:val="002E05F0"/>
    <w:rsid w:val="002E12B0"/>
    <w:rsid w:val="002E3D25"/>
    <w:rsid w:val="002E4271"/>
    <w:rsid w:val="002F23E1"/>
    <w:rsid w:val="002F2F7E"/>
    <w:rsid w:val="002F412D"/>
    <w:rsid w:val="002F44DC"/>
    <w:rsid w:val="002F5162"/>
    <w:rsid w:val="002F54FF"/>
    <w:rsid w:val="002F6BDD"/>
    <w:rsid w:val="003016D8"/>
    <w:rsid w:val="003016F7"/>
    <w:rsid w:val="003027BB"/>
    <w:rsid w:val="003068D2"/>
    <w:rsid w:val="003078B7"/>
    <w:rsid w:val="003105A9"/>
    <w:rsid w:val="00310AD8"/>
    <w:rsid w:val="00310FA2"/>
    <w:rsid w:val="00311402"/>
    <w:rsid w:val="00313FA1"/>
    <w:rsid w:val="00316B32"/>
    <w:rsid w:val="00316E35"/>
    <w:rsid w:val="00320DB2"/>
    <w:rsid w:val="00321034"/>
    <w:rsid w:val="003238FD"/>
    <w:rsid w:val="00323BDE"/>
    <w:rsid w:val="00325A97"/>
    <w:rsid w:val="003318BD"/>
    <w:rsid w:val="00334F05"/>
    <w:rsid w:val="0034009B"/>
    <w:rsid w:val="00344CAF"/>
    <w:rsid w:val="0034606A"/>
    <w:rsid w:val="00346158"/>
    <w:rsid w:val="0035044D"/>
    <w:rsid w:val="00350B48"/>
    <w:rsid w:val="00351CF6"/>
    <w:rsid w:val="003533F7"/>
    <w:rsid w:val="003543FA"/>
    <w:rsid w:val="0035468E"/>
    <w:rsid w:val="00355197"/>
    <w:rsid w:val="00355C4B"/>
    <w:rsid w:val="00357737"/>
    <w:rsid w:val="003579E3"/>
    <w:rsid w:val="003617EF"/>
    <w:rsid w:val="003625B5"/>
    <w:rsid w:val="00362F60"/>
    <w:rsid w:val="00363223"/>
    <w:rsid w:val="00363671"/>
    <w:rsid w:val="00364BE1"/>
    <w:rsid w:val="0036652C"/>
    <w:rsid w:val="00367114"/>
    <w:rsid w:val="00370467"/>
    <w:rsid w:val="00371404"/>
    <w:rsid w:val="00373AEE"/>
    <w:rsid w:val="00374116"/>
    <w:rsid w:val="00376E63"/>
    <w:rsid w:val="00377756"/>
    <w:rsid w:val="00377DF8"/>
    <w:rsid w:val="003805A9"/>
    <w:rsid w:val="00380696"/>
    <w:rsid w:val="003820F4"/>
    <w:rsid w:val="00382708"/>
    <w:rsid w:val="00382FAA"/>
    <w:rsid w:val="003848F0"/>
    <w:rsid w:val="00385B03"/>
    <w:rsid w:val="00390207"/>
    <w:rsid w:val="00390800"/>
    <w:rsid w:val="00392D80"/>
    <w:rsid w:val="00395798"/>
    <w:rsid w:val="003963C3"/>
    <w:rsid w:val="00396D6A"/>
    <w:rsid w:val="003976AD"/>
    <w:rsid w:val="003A2D3B"/>
    <w:rsid w:val="003A4E9C"/>
    <w:rsid w:val="003A57EF"/>
    <w:rsid w:val="003A65C1"/>
    <w:rsid w:val="003A7762"/>
    <w:rsid w:val="003B001A"/>
    <w:rsid w:val="003B05F0"/>
    <w:rsid w:val="003B1A67"/>
    <w:rsid w:val="003B1CAE"/>
    <w:rsid w:val="003B6353"/>
    <w:rsid w:val="003B67F6"/>
    <w:rsid w:val="003C0644"/>
    <w:rsid w:val="003C5345"/>
    <w:rsid w:val="003C6B75"/>
    <w:rsid w:val="003C7BED"/>
    <w:rsid w:val="003D0188"/>
    <w:rsid w:val="003D04B8"/>
    <w:rsid w:val="003D0579"/>
    <w:rsid w:val="003D0D97"/>
    <w:rsid w:val="003D1457"/>
    <w:rsid w:val="003D1BD1"/>
    <w:rsid w:val="003D3C4A"/>
    <w:rsid w:val="003D4837"/>
    <w:rsid w:val="003E07A4"/>
    <w:rsid w:val="003E0CA9"/>
    <w:rsid w:val="003E7A5F"/>
    <w:rsid w:val="003F0891"/>
    <w:rsid w:val="003F092A"/>
    <w:rsid w:val="003F4461"/>
    <w:rsid w:val="003F5126"/>
    <w:rsid w:val="003F5647"/>
    <w:rsid w:val="003F7662"/>
    <w:rsid w:val="00400A75"/>
    <w:rsid w:val="00404435"/>
    <w:rsid w:val="004071C3"/>
    <w:rsid w:val="00410D03"/>
    <w:rsid w:val="00415617"/>
    <w:rsid w:val="00415AA9"/>
    <w:rsid w:val="0041788F"/>
    <w:rsid w:val="004200B1"/>
    <w:rsid w:val="00420948"/>
    <w:rsid w:val="00420E99"/>
    <w:rsid w:val="00421E92"/>
    <w:rsid w:val="00422477"/>
    <w:rsid w:val="00423007"/>
    <w:rsid w:val="00425BD2"/>
    <w:rsid w:val="00425F34"/>
    <w:rsid w:val="0042683F"/>
    <w:rsid w:val="0043013A"/>
    <w:rsid w:val="004311F3"/>
    <w:rsid w:val="00434359"/>
    <w:rsid w:val="00435053"/>
    <w:rsid w:val="0043622B"/>
    <w:rsid w:val="00437CF0"/>
    <w:rsid w:val="0044149C"/>
    <w:rsid w:val="00441522"/>
    <w:rsid w:val="004423B5"/>
    <w:rsid w:val="0044426A"/>
    <w:rsid w:val="0044610B"/>
    <w:rsid w:val="0044753B"/>
    <w:rsid w:val="00447869"/>
    <w:rsid w:val="00447B1E"/>
    <w:rsid w:val="004511F5"/>
    <w:rsid w:val="00451C27"/>
    <w:rsid w:val="00452F90"/>
    <w:rsid w:val="004536A5"/>
    <w:rsid w:val="00454FD5"/>
    <w:rsid w:val="004566E0"/>
    <w:rsid w:val="004567B0"/>
    <w:rsid w:val="0045694E"/>
    <w:rsid w:val="004609B1"/>
    <w:rsid w:val="00461A91"/>
    <w:rsid w:val="00462F3B"/>
    <w:rsid w:val="00466D5D"/>
    <w:rsid w:val="0046716A"/>
    <w:rsid w:val="00470A8A"/>
    <w:rsid w:val="004711E3"/>
    <w:rsid w:val="0047184A"/>
    <w:rsid w:val="0047496C"/>
    <w:rsid w:val="00475BDC"/>
    <w:rsid w:val="004766CE"/>
    <w:rsid w:val="0047742E"/>
    <w:rsid w:val="00480776"/>
    <w:rsid w:val="00482DD2"/>
    <w:rsid w:val="00486940"/>
    <w:rsid w:val="00487AEA"/>
    <w:rsid w:val="004905D4"/>
    <w:rsid w:val="00491014"/>
    <w:rsid w:val="0049283D"/>
    <w:rsid w:val="00493C93"/>
    <w:rsid w:val="00495472"/>
    <w:rsid w:val="00496082"/>
    <w:rsid w:val="00496A75"/>
    <w:rsid w:val="00496DF5"/>
    <w:rsid w:val="004A07D1"/>
    <w:rsid w:val="004A0DD0"/>
    <w:rsid w:val="004A103F"/>
    <w:rsid w:val="004A29D5"/>
    <w:rsid w:val="004A304B"/>
    <w:rsid w:val="004A31E8"/>
    <w:rsid w:val="004A35ED"/>
    <w:rsid w:val="004A4257"/>
    <w:rsid w:val="004A6BAE"/>
    <w:rsid w:val="004A6F93"/>
    <w:rsid w:val="004A776B"/>
    <w:rsid w:val="004B18EE"/>
    <w:rsid w:val="004B248B"/>
    <w:rsid w:val="004B3F2B"/>
    <w:rsid w:val="004B4AF7"/>
    <w:rsid w:val="004B4B6A"/>
    <w:rsid w:val="004B4E22"/>
    <w:rsid w:val="004B52B9"/>
    <w:rsid w:val="004B5AAC"/>
    <w:rsid w:val="004B6912"/>
    <w:rsid w:val="004B6E2E"/>
    <w:rsid w:val="004B7538"/>
    <w:rsid w:val="004B7FF8"/>
    <w:rsid w:val="004C0992"/>
    <w:rsid w:val="004C343F"/>
    <w:rsid w:val="004C5F90"/>
    <w:rsid w:val="004C64D5"/>
    <w:rsid w:val="004D00BA"/>
    <w:rsid w:val="004D3A02"/>
    <w:rsid w:val="004D54D4"/>
    <w:rsid w:val="004D75A1"/>
    <w:rsid w:val="004D7ABB"/>
    <w:rsid w:val="004E1204"/>
    <w:rsid w:val="004E12ED"/>
    <w:rsid w:val="004E4B2F"/>
    <w:rsid w:val="004E505E"/>
    <w:rsid w:val="004E51C4"/>
    <w:rsid w:val="004E5C03"/>
    <w:rsid w:val="004E61F1"/>
    <w:rsid w:val="004E662B"/>
    <w:rsid w:val="004E6799"/>
    <w:rsid w:val="004E6AC5"/>
    <w:rsid w:val="004F10B3"/>
    <w:rsid w:val="004F3326"/>
    <w:rsid w:val="004F3F17"/>
    <w:rsid w:val="004F41CB"/>
    <w:rsid w:val="004F437B"/>
    <w:rsid w:val="004F47D2"/>
    <w:rsid w:val="004F5834"/>
    <w:rsid w:val="004F5BA0"/>
    <w:rsid w:val="004F5DF8"/>
    <w:rsid w:val="004F5F7E"/>
    <w:rsid w:val="004F66CD"/>
    <w:rsid w:val="004F6B6E"/>
    <w:rsid w:val="004F7DBB"/>
    <w:rsid w:val="005012CB"/>
    <w:rsid w:val="00504FB8"/>
    <w:rsid w:val="00505205"/>
    <w:rsid w:val="00505A16"/>
    <w:rsid w:val="00506F0C"/>
    <w:rsid w:val="00510CCD"/>
    <w:rsid w:val="00512F06"/>
    <w:rsid w:val="00513622"/>
    <w:rsid w:val="005157B6"/>
    <w:rsid w:val="00517EBE"/>
    <w:rsid w:val="005203E1"/>
    <w:rsid w:val="00520E72"/>
    <w:rsid w:val="00523350"/>
    <w:rsid w:val="00524115"/>
    <w:rsid w:val="00524A13"/>
    <w:rsid w:val="005271F7"/>
    <w:rsid w:val="005326DC"/>
    <w:rsid w:val="00532CCC"/>
    <w:rsid w:val="00536556"/>
    <w:rsid w:val="00541DF6"/>
    <w:rsid w:val="005425B4"/>
    <w:rsid w:val="00543F93"/>
    <w:rsid w:val="005445E9"/>
    <w:rsid w:val="00544A2B"/>
    <w:rsid w:val="00544E65"/>
    <w:rsid w:val="00544F70"/>
    <w:rsid w:val="0054628E"/>
    <w:rsid w:val="005473CF"/>
    <w:rsid w:val="00552BE2"/>
    <w:rsid w:val="00554451"/>
    <w:rsid w:val="00554608"/>
    <w:rsid w:val="005568C7"/>
    <w:rsid w:val="00557D37"/>
    <w:rsid w:val="0056013B"/>
    <w:rsid w:val="00561A94"/>
    <w:rsid w:val="00562441"/>
    <w:rsid w:val="00562610"/>
    <w:rsid w:val="005635DB"/>
    <w:rsid w:val="00563DE7"/>
    <w:rsid w:val="0056473D"/>
    <w:rsid w:val="005650A0"/>
    <w:rsid w:val="00565649"/>
    <w:rsid w:val="00565E90"/>
    <w:rsid w:val="005672CE"/>
    <w:rsid w:val="005723B3"/>
    <w:rsid w:val="0057437E"/>
    <w:rsid w:val="00574D21"/>
    <w:rsid w:val="00575046"/>
    <w:rsid w:val="0057565B"/>
    <w:rsid w:val="00576E2C"/>
    <w:rsid w:val="00580122"/>
    <w:rsid w:val="00581F55"/>
    <w:rsid w:val="00583230"/>
    <w:rsid w:val="005839C6"/>
    <w:rsid w:val="00583E17"/>
    <w:rsid w:val="00584297"/>
    <w:rsid w:val="0058518A"/>
    <w:rsid w:val="0058672D"/>
    <w:rsid w:val="00586BA9"/>
    <w:rsid w:val="00586F39"/>
    <w:rsid w:val="005875C4"/>
    <w:rsid w:val="005877A5"/>
    <w:rsid w:val="00587F6D"/>
    <w:rsid w:val="00590ECC"/>
    <w:rsid w:val="00591720"/>
    <w:rsid w:val="00592059"/>
    <w:rsid w:val="0059277F"/>
    <w:rsid w:val="00592BEC"/>
    <w:rsid w:val="0059303C"/>
    <w:rsid w:val="00593541"/>
    <w:rsid w:val="00594829"/>
    <w:rsid w:val="00594ABE"/>
    <w:rsid w:val="0059687E"/>
    <w:rsid w:val="00596D08"/>
    <w:rsid w:val="00597045"/>
    <w:rsid w:val="00597293"/>
    <w:rsid w:val="00597354"/>
    <w:rsid w:val="005A0507"/>
    <w:rsid w:val="005A1B47"/>
    <w:rsid w:val="005A1FDE"/>
    <w:rsid w:val="005A37A2"/>
    <w:rsid w:val="005B4AE7"/>
    <w:rsid w:val="005B6C5D"/>
    <w:rsid w:val="005B7E6B"/>
    <w:rsid w:val="005C0472"/>
    <w:rsid w:val="005C04A7"/>
    <w:rsid w:val="005C0E41"/>
    <w:rsid w:val="005C18F7"/>
    <w:rsid w:val="005C1B9C"/>
    <w:rsid w:val="005C2819"/>
    <w:rsid w:val="005C32FC"/>
    <w:rsid w:val="005C3438"/>
    <w:rsid w:val="005C35C6"/>
    <w:rsid w:val="005C4D26"/>
    <w:rsid w:val="005C5765"/>
    <w:rsid w:val="005C68EB"/>
    <w:rsid w:val="005C6BAD"/>
    <w:rsid w:val="005C71F4"/>
    <w:rsid w:val="005C75A8"/>
    <w:rsid w:val="005C7B19"/>
    <w:rsid w:val="005D0CDC"/>
    <w:rsid w:val="005D24E6"/>
    <w:rsid w:val="005D2C79"/>
    <w:rsid w:val="005D312C"/>
    <w:rsid w:val="005D336B"/>
    <w:rsid w:val="005D3B19"/>
    <w:rsid w:val="005D3F9D"/>
    <w:rsid w:val="005D40A2"/>
    <w:rsid w:val="005D4299"/>
    <w:rsid w:val="005D611E"/>
    <w:rsid w:val="005D66B0"/>
    <w:rsid w:val="005D69E8"/>
    <w:rsid w:val="005E13F7"/>
    <w:rsid w:val="005E14F8"/>
    <w:rsid w:val="005E1924"/>
    <w:rsid w:val="005E2B63"/>
    <w:rsid w:val="005E3442"/>
    <w:rsid w:val="005E64A0"/>
    <w:rsid w:val="005E6911"/>
    <w:rsid w:val="005E6A48"/>
    <w:rsid w:val="005E7B26"/>
    <w:rsid w:val="005F01DE"/>
    <w:rsid w:val="005F1169"/>
    <w:rsid w:val="005F1563"/>
    <w:rsid w:val="005F20D3"/>
    <w:rsid w:val="005F2190"/>
    <w:rsid w:val="005F7C28"/>
    <w:rsid w:val="00600945"/>
    <w:rsid w:val="0060107D"/>
    <w:rsid w:val="006011AF"/>
    <w:rsid w:val="006022FD"/>
    <w:rsid w:val="00602A8E"/>
    <w:rsid w:val="00603A39"/>
    <w:rsid w:val="006047C9"/>
    <w:rsid w:val="006050E5"/>
    <w:rsid w:val="006100FD"/>
    <w:rsid w:val="00611E29"/>
    <w:rsid w:val="00613503"/>
    <w:rsid w:val="00614F24"/>
    <w:rsid w:val="00615D15"/>
    <w:rsid w:val="0061674C"/>
    <w:rsid w:val="00616DCD"/>
    <w:rsid w:val="00620F8A"/>
    <w:rsid w:val="00621704"/>
    <w:rsid w:val="0062297B"/>
    <w:rsid w:val="00622B5D"/>
    <w:rsid w:val="00622FDF"/>
    <w:rsid w:val="0062443C"/>
    <w:rsid w:val="006256B2"/>
    <w:rsid w:val="006268A2"/>
    <w:rsid w:val="00631A51"/>
    <w:rsid w:val="00631BEA"/>
    <w:rsid w:val="00632CBF"/>
    <w:rsid w:val="0063399F"/>
    <w:rsid w:val="0063420D"/>
    <w:rsid w:val="00634B4B"/>
    <w:rsid w:val="00634CAF"/>
    <w:rsid w:val="00635E09"/>
    <w:rsid w:val="006408BA"/>
    <w:rsid w:val="006431A2"/>
    <w:rsid w:val="00646B85"/>
    <w:rsid w:val="00647103"/>
    <w:rsid w:val="00650244"/>
    <w:rsid w:val="00650B56"/>
    <w:rsid w:val="00652278"/>
    <w:rsid w:val="00654367"/>
    <w:rsid w:val="0065528E"/>
    <w:rsid w:val="0065572B"/>
    <w:rsid w:val="00660950"/>
    <w:rsid w:val="0066102B"/>
    <w:rsid w:val="00662048"/>
    <w:rsid w:val="00666879"/>
    <w:rsid w:val="0066745A"/>
    <w:rsid w:val="00670652"/>
    <w:rsid w:val="00673885"/>
    <w:rsid w:val="00674B48"/>
    <w:rsid w:val="00675477"/>
    <w:rsid w:val="00676412"/>
    <w:rsid w:val="006767B2"/>
    <w:rsid w:val="006769AD"/>
    <w:rsid w:val="00676EEB"/>
    <w:rsid w:val="00676F7A"/>
    <w:rsid w:val="00677091"/>
    <w:rsid w:val="00677249"/>
    <w:rsid w:val="0067738E"/>
    <w:rsid w:val="00680B44"/>
    <w:rsid w:val="00681E8D"/>
    <w:rsid w:val="00682FB1"/>
    <w:rsid w:val="00687672"/>
    <w:rsid w:val="00687C38"/>
    <w:rsid w:val="00691D40"/>
    <w:rsid w:val="00691E6A"/>
    <w:rsid w:val="006924B2"/>
    <w:rsid w:val="006929FD"/>
    <w:rsid w:val="00694930"/>
    <w:rsid w:val="00696141"/>
    <w:rsid w:val="00696925"/>
    <w:rsid w:val="0069774A"/>
    <w:rsid w:val="006A0F95"/>
    <w:rsid w:val="006A2A16"/>
    <w:rsid w:val="006A2D2D"/>
    <w:rsid w:val="006A6C13"/>
    <w:rsid w:val="006B0336"/>
    <w:rsid w:val="006B070F"/>
    <w:rsid w:val="006B0AF7"/>
    <w:rsid w:val="006B12A9"/>
    <w:rsid w:val="006B2D22"/>
    <w:rsid w:val="006B349E"/>
    <w:rsid w:val="006B3DF5"/>
    <w:rsid w:val="006B4C5C"/>
    <w:rsid w:val="006B68E7"/>
    <w:rsid w:val="006B7C31"/>
    <w:rsid w:val="006C2508"/>
    <w:rsid w:val="006C28AE"/>
    <w:rsid w:val="006C31A4"/>
    <w:rsid w:val="006C3234"/>
    <w:rsid w:val="006C49E4"/>
    <w:rsid w:val="006C4DCB"/>
    <w:rsid w:val="006C5EAD"/>
    <w:rsid w:val="006C74AE"/>
    <w:rsid w:val="006D055A"/>
    <w:rsid w:val="006D0B36"/>
    <w:rsid w:val="006D0F41"/>
    <w:rsid w:val="006D0FFA"/>
    <w:rsid w:val="006D1D7E"/>
    <w:rsid w:val="006D2D8D"/>
    <w:rsid w:val="006D75DB"/>
    <w:rsid w:val="006D7D6F"/>
    <w:rsid w:val="006E1EB2"/>
    <w:rsid w:val="006E3C1F"/>
    <w:rsid w:val="006E444F"/>
    <w:rsid w:val="006E458D"/>
    <w:rsid w:val="006E797E"/>
    <w:rsid w:val="006F3291"/>
    <w:rsid w:val="006F3D30"/>
    <w:rsid w:val="006F4B8A"/>
    <w:rsid w:val="006F4E78"/>
    <w:rsid w:val="006F789B"/>
    <w:rsid w:val="00700707"/>
    <w:rsid w:val="0070080D"/>
    <w:rsid w:val="00700BE6"/>
    <w:rsid w:val="0070190C"/>
    <w:rsid w:val="00701B3D"/>
    <w:rsid w:val="007023D8"/>
    <w:rsid w:val="00704A70"/>
    <w:rsid w:val="00704AA1"/>
    <w:rsid w:val="00704AE9"/>
    <w:rsid w:val="00706234"/>
    <w:rsid w:val="007120E9"/>
    <w:rsid w:val="00712A68"/>
    <w:rsid w:val="00714AF4"/>
    <w:rsid w:val="0071649E"/>
    <w:rsid w:val="00716B9C"/>
    <w:rsid w:val="0071741B"/>
    <w:rsid w:val="0071799B"/>
    <w:rsid w:val="00720398"/>
    <w:rsid w:val="00720E86"/>
    <w:rsid w:val="00721060"/>
    <w:rsid w:val="00723554"/>
    <w:rsid w:val="00723EB8"/>
    <w:rsid w:val="00724B3A"/>
    <w:rsid w:val="00725173"/>
    <w:rsid w:val="00726862"/>
    <w:rsid w:val="00731898"/>
    <w:rsid w:val="00731C8C"/>
    <w:rsid w:val="00732737"/>
    <w:rsid w:val="0073322C"/>
    <w:rsid w:val="0073646B"/>
    <w:rsid w:val="00736685"/>
    <w:rsid w:val="0073730B"/>
    <w:rsid w:val="0074016B"/>
    <w:rsid w:val="007403C6"/>
    <w:rsid w:val="00742318"/>
    <w:rsid w:val="00742C03"/>
    <w:rsid w:val="00744AB5"/>
    <w:rsid w:val="007466EA"/>
    <w:rsid w:val="007474B2"/>
    <w:rsid w:val="0075031A"/>
    <w:rsid w:val="00750B5F"/>
    <w:rsid w:val="0075253E"/>
    <w:rsid w:val="00753251"/>
    <w:rsid w:val="00754576"/>
    <w:rsid w:val="00755984"/>
    <w:rsid w:val="0075629D"/>
    <w:rsid w:val="00762F57"/>
    <w:rsid w:val="00764AFC"/>
    <w:rsid w:val="00767366"/>
    <w:rsid w:val="007678C4"/>
    <w:rsid w:val="00767AF0"/>
    <w:rsid w:val="00767BB0"/>
    <w:rsid w:val="00770467"/>
    <w:rsid w:val="0077060D"/>
    <w:rsid w:val="0077208E"/>
    <w:rsid w:val="007725EA"/>
    <w:rsid w:val="00775D08"/>
    <w:rsid w:val="00776304"/>
    <w:rsid w:val="0077790E"/>
    <w:rsid w:val="00777AD6"/>
    <w:rsid w:val="00777E7D"/>
    <w:rsid w:val="00780EF3"/>
    <w:rsid w:val="007825A0"/>
    <w:rsid w:val="00784ED3"/>
    <w:rsid w:val="0078510E"/>
    <w:rsid w:val="00785D40"/>
    <w:rsid w:val="00791A2C"/>
    <w:rsid w:val="00791F29"/>
    <w:rsid w:val="007922CC"/>
    <w:rsid w:val="0079348E"/>
    <w:rsid w:val="00795BFB"/>
    <w:rsid w:val="0079765D"/>
    <w:rsid w:val="00797983"/>
    <w:rsid w:val="007A3732"/>
    <w:rsid w:val="007A50A3"/>
    <w:rsid w:val="007A6ED2"/>
    <w:rsid w:val="007A6FE3"/>
    <w:rsid w:val="007A730C"/>
    <w:rsid w:val="007B0DC4"/>
    <w:rsid w:val="007B14BB"/>
    <w:rsid w:val="007B1E71"/>
    <w:rsid w:val="007B2BCA"/>
    <w:rsid w:val="007B3A05"/>
    <w:rsid w:val="007B43EB"/>
    <w:rsid w:val="007B5F8E"/>
    <w:rsid w:val="007B68D5"/>
    <w:rsid w:val="007B7DB5"/>
    <w:rsid w:val="007C1BB1"/>
    <w:rsid w:val="007C1CD9"/>
    <w:rsid w:val="007C243E"/>
    <w:rsid w:val="007C3D89"/>
    <w:rsid w:val="007C52FD"/>
    <w:rsid w:val="007C6EE3"/>
    <w:rsid w:val="007C7F17"/>
    <w:rsid w:val="007D1A01"/>
    <w:rsid w:val="007D1FDB"/>
    <w:rsid w:val="007D2D4D"/>
    <w:rsid w:val="007D488A"/>
    <w:rsid w:val="007D4E94"/>
    <w:rsid w:val="007D4EB6"/>
    <w:rsid w:val="007D4F7C"/>
    <w:rsid w:val="007D4FD4"/>
    <w:rsid w:val="007D6001"/>
    <w:rsid w:val="007D7069"/>
    <w:rsid w:val="007E19F7"/>
    <w:rsid w:val="007E2047"/>
    <w:rsid w:val="007E2D22"/>
    <w:rsid w:val="007E445C"/>
    <w:rsid w:val="007E462B"/>
    <w:rsid w:val="007E59CA"/>
    <w:rsid w:val="007E642F"/>
    <w:rsid w:val="007E77D2"/>
    <w:rsid w:val="007F0B5B"/>
    <w:rsid w:val="007F1AA7"/>
    <w:rsid w:val="007F2515"/>
    <w:rsid w:val="007F3D64"/>
    <w:rsid w:val="007F55EC"/>
    <w:rsid w:val="007F7928"/>
    <w:rsid w:val="00800F51"/>
    <w:rsid w:val="00801CB8"/>
    <w:rsid w:val="00801F7B"/>
    <w:rsid w:val="008027A4"/>
    <w:rsid w:val="008030DE"/>
    <w:rsid w:val="008036B7"/>
    <w:rsid w:val="008038BA"/>
    <w:rsid w:val="008041EA"/>
    <w:rsid w:val="00805478"/>
    <w:rsid w:val="00811DD8"/>
    <w:rsid w:val="00812440"/>
    <w:rsid w:val="0081342D"/>
    <w:rsid w:val="008178E0"/>
    <w:rsid w:val="00820105"/>
    <w:rsid w:val="008214CA"/>
    <w:rsid w:val="008224BA"/>
    <w:rsid w:val="00822FB8"/>
    <w:rsid w:val="00823AD0"/>
    <w:rsid w:val="008246BB"/>
    <w:rsid w:val="00824FFC"/>
    <w:rsid w:val="008267FD"/>
    <w:rsid w:val="008271A5"/>
    <w:rsid w:val="00827D6A"/>
    <w:rsid w:val="00830B74"/>
    <w:rsid w:val="00831410"/>
    <w:rsid w:val="00831712"/>
    <w:rsid w:val="00832797"/>
    <w:rsid w:val="00833E17"/>
    <w:rsid w:val="00835D6E"/>
    <w:rsid w:val="008365DE"/>
    <w:rsid w:val="00836EC6"/>
    <w:rsid w:val="00837077"/>
    <w:rsid w:val="00840050"/>
    <w:rsid w:val="00840B32"/>
    <w:rsid w:val="008410DF"/>
    <w:rsid w:val="00841249"/>
    <w:rsid w:val="00841993"/>
    <w:rsid w:val="00842144"/>
    <w:rsid w:val="00842807"/>
    <w:rsid w:val="0084499B"/>
    <w:rsid w:val="00844B6E"/>
    <w:rsid w:val="00844B81"/>
    <w:rsid w:val="00844C6D"/>
    <w:rsid w:val="00846A91"/>
    <w:rsid w:val="0085147F"/>
    <w:rsid w:val="00851D15"/>
    <w:rsid w:val="00852C24"/>
    <w:rsid w:val="00854021"/>
    <w:rsid w:val="00854300"/>
    <w:rsid w:val="00854306"/>
    <w:rsid w:val="008552FD"/>
    <w:rsid w:val="0085643B"/>
    <w:rsid w:val="0085663D"/>
    <w:rsid w:val="0085675C"/>
    <w:rsid w:val="00856E47"/>
    <w:rsid w:val="00857847"/>
    <w:rsid w:val="00860697"/>
    <w:rsid w:val="0086192B"/>
    <w:rsid w:val="00861C80"/>
    <w:rsid w:val="00861F88"/>
    <w:rsid w:val="00863201"/>
    <w:rsid w:val="00865A9B"/>
    <w:rsid w:val="00866463"/>
    <w:rsid w:val="00870D35"/>
    <w:rsid w:val="00874DB4"/>
    <w:rsid w:val="00875E59"/>
    <w:rsid w:val="008765F2"/>
    <w:rsid w:val="00880E02"/>
    <w:rsid w:val="00880E67"/>
    <w:rsid w:val="0088192F"/>
    <w:rsid w:val="0088233C"/>
    <w:rsid w:val="008838FD"/>
    <w:rsid w:val="008844F0"/>
    <w:rsid w:val="008847F2"/>
    <w:rsid w:val="00884B86"/>
    <w:rsid w:val="0088532F"/>
    <w:rsid w:val="0088542B"/>
    <w:rsid w:val="00885D49"/>
    <w:rsid w:val="00886834"/>
    <w:rsid w:val="008869E8"/>
    <w:rsid w:val="00892048"/>
    <w:rsid w:val="0089235F"/>
    <w:rsid w:val="008925C8"/>
    <w:rsid w:val="00892910"/>
    <w:rsid w:val="008946EA"/>
    <w:rsid w:val="008947E6"/>
    <w:rsid w:val="00896EFE"/>
    <w:rsid w:val="008A01F3"/>
    <w:rsid w:val="008A16E5"/>
    <w:rsid w:val="008A22B4"/>
    <w:rsid w:val="008A2580"/>
    <w:rsid w:val="008A49F2"/>
    <w:rsid w:val="008A547A"/>
    <w:rsid w:val="008A5A2B"/>
    <w:rsid w:val="008A6A5B"/>
    <w:rsid w:val="008A6B34"/>
    <w:rsid w:val="008A7E78"/>
    <w:rsid w:val="008B2FE6"/>
    <w:rsid w:val="008B3707"/>
    <w:rsid w:val="008B37E0"/>
    <w:rsid w:val="008B41EC"/>
    <w:rsid w:val="008B66DB"/>
    <w:rsid w:val="008C0D5C"/>
    <w:rsid w:val="008C12CB"/>
    <w:rsid w:val="008C2CFC"/>
    <w:rsid w:val="008C4549"/>
    <w:rsid w:val="008C6152"/>
    <w:rsid w:val="008C788F"/>
    <w:rsid w:val="008D0038"/>
    <w:rsid w:val="008D170A"/>
    <w:rsid w:val="008D43EB"/>
    <w:rsid w:val="008D4E6C"/>
    <w:rsid w:val="008D610F"/>
    <w:rsid w:val="008D6E0D"/>
    <w:rsid w:val="008D7237"/>
    <w:rsid w:val="008E04B8"/>
    <w:rsid w:val="008E28FC"/>
    <w:rsid w:val="008E35F1"/>
    <w:rsid w:val="008E3DB9"/>
    <w:rsid w:val="008E49EE"/>
    <w:rsid w:val="008E5B0F"/>
    <w:rsid w:val="008E603D"/>
    <w:rsid w:val="008E61D3"/>
    <w:rsid w:val="008E6A00"/>
    <w:rsid w:val="008E732F"/>
    <w:rsid w:val="008E7353"/>
    <w:rsid w:val="008F0660"/>
    <w:rsid w:val="008F1644"/>
    <w:rsid w:val="008F16C8"/>
    <w:rsid w:val="008F186A"/>
    <w:rsid w:val="008F29DD"/>
    <w:rsid w:val="008F3404"/>
    <w:rsid w:val="008F51C2"/>
    <w:rsid w:val="008F6BB1"/>
    <w:rsid w:val="008F6E78"/>
    <w:rsid w:val="00900A5C"/>
    <w:rsid w:val="00901465"/>
    <w:rsid w:val="009039F8"/>
    <w:rsid w:val="00905F75"/>
    <w:rsid w:val="0091218B"/>
    <w:rsid w:val="00913882"/>
    <w:rsid w:val="00916623"/>
    <w:rsid w:val="00927CB4"/>
    <w:rsid w:val="00930F05"/>
    <w:rsid w:val="009310FB"/>
    <w:rsid w:val="00931128"/>
    <w:rsid w:val="0093171F"/>
    <w:rsid w:val="00931B1D"/>
    <w:rsid w:val="00931B6C"/>
    <w:rsid w:val="00931E15"/>
    <w:rsid w:val="0093356A"/>
    <w:rsid w:val="00933D41"/>
    <w:rsid w:val="009346D7"/>
    <w:rsid w:val="00936864"/>
    <w:rsid w:val="00936BB2"/>
    <w:rsid w:val="009373D3"/>
    <w:rsid w:val="00937549"/>
    <w:rsid w:val="00937BDF"/>
    <w:rsid w:val="009416FD"/>
    <w:rsid w:val="00942004"/>
    <w:rsid w:val="0094553F"/>
    <w:rsid w:val="00946C78"/>
    <w:rsid w:val="00947737"/>
    <w:rsid w:val="009477B2"/>
    <w:rsid w:val="00950C65"/>
    <w:rsid w:val="0095111D"/>
    <w:rsid w:val="00951C8D"/>
    <w:rsid w:val="009535E3"/>
    <w:rsid w:val="00953764"/>
    <w:rsid w:val="00953958"/>
    <w:rsid w:val="00954273"/>
    <w:rsid w:val="0095474F"/>
    <w:rsid w:val="009549D8"/>
    <w:rsid w:val="00955206"/>
    <w:rsid w:val="0095537E"/>
    <w:rsid w:val="00956DC0"/>
    <w:rsid w:val="00957391"/>
    <w:rsid w:val="009616C1"/>
    <w:rsid w:val="00961B70"/>
    <w:rsid w:val="00961DDD"/>
    <w:rsid w:val="0096356A"/>
    <w:rsid w:val="00963B18"/>
    <w:rsid w:val="00963F91"/>
    <w:rsid w:val="00964469"/>
    <w:rsid w:val="00965523"/>
    <w:rsid w:val="00965DE0"/>
    <w:rsid w:val="00966164"/>
    <w:rsid w:val="00967A22"/>
    <w:rsid w:val="0097077C"/>
    <w:rsid w:val="00970DD3"/>
    <w:rsid w:val="00972959"/>
    <w:rsid w:val="009747ED"/>
    <w:rsid w:val="0097556E"/>
    <w:rsid w:val="00976FA5"/>
    <w:rsid w:val="00977498"/>
    <w:rsid w:val="00980CD0"/>
    <w:rsid w:val="00981BFD"/>
    <w:rsid w:val="009834AE"/>
    <w:rsid w:val="009879A7"/>
    <w:rsid w:val="009901AE"/>
    <w:rsid w:val="009902FC"/>
    <w:rsid w:val="00990B72"/>
    <w:rsid w:val="009913F8"/>
    <w:rsid w:val="00991680"/>
    <w:rsid w:val="00992C6B"/>
    <w:rsid w:val="009932BB"/>
    <w:rsid w:val="0099456F"/>
    <w:rsid w:val="00994CE9"/>
    <w:rsid w:val="009951C8"/>
    <w:rsid w:val="00995AB3"/>
    <w:rsid w:val="00996906"/>
    <w:rsid w:val="009A2909"/>
    <w:rsid w:val="009A2F3E"/>
    <w:rsid w:val="009A4081"/>
    <w:rsid w:val="009A4449"/>
    <w:rsid w:val="009A44AE"/>
    <w:rsid w:val="009A475D"/>
    <w:rsid w:val="009B06AD"/>
    <w:rsid w:val="009B29FD"/>
    <w:rsid w:val="009B34B3"/>
    <w:rsid w:val="009B449C"/>
    <w:rsid w:val="009B6CFA"/>
    <w:rsid w:val="009B6D59"/>
    <w:rsid w:val="009C0F37"/>
    <w:rsid w:val="009C197F"/>
    <w:rsid w:val="009C282B"/>
    <w:rsid w:val="009C37BD"/>
    <w:rsid w:val="009C5875"/>
    <w:rsid w:val="009C6919"/>
    <w:rsid w:val="009C6966"/>
    <w:rsid w:val="009C7123"/>
    <w:rsid w:val="009C7893"/>
    <w:rsid w:val="009D1041"/>
    <w:rsid w:val="009D11EA"/>
    <w:rsid w:val="009D15C3"/>
    <w:rsid w:val="009D169C"/>
    <w:rsid w:val="009D3BC6"/>
    <w:rsid w:val="009D3C8A"/>
    <w:rsid w:val="009D498B"/>
    <w:rsid w:val="009D78F4"/>
    <w:rsid w:val="009E09AC"/>
    <w:rsid w:val="009E0E95"/>
    <w:rsid w:val="009E1CA0"/>
    <w:rsid w:val="009E3549"/>
    <w:rsid w:val="009F0007"/>
    <w:rsid w:val="009F03C9"/>
    <w:rsid w:val="009F0826"/>
    <w:rsid w:val="009F0AC2"/>
    <w:rsid w:val="009F14E9"/>
    <w:rsid w:val="009F3BF8"/>
    <w:rsid w:val="009F46E3"/>
    <w:rsid w:val="009F481A"/>
    <w:rsid w:val="009F60B2"/>
    <w:rsid w:val="00A04687"/>
    <w:rsid w:val="00A051A2"/>
    <w:rsid w:val="00A06AB6"/>
    <w:rsid w:val="00A06D2C"/>
    <w:rsid w:val="00A10B3D"/>
    <w:rsid w:val="00A1110E"/>
    <w:rsid w:val="00A14BC0"/>
    <w:rsid w:val="00A15D14"/>
    <w:rsid w:val="00A1606F"/>
    <w:rsid w:val="00A16154"/>
    <w:rsid w:val="00A17729"/>
    <w:rsid w:val="00A20EF8"/>
    <w:rsid w:val="00A21984"/>
    <w:rsid w:val="00A2310E"/>
    <w:rsid w:val="00A269C0"/>
    <w:rsid w:val="00A26E7A"/>
    <w:rsid w:val="00A270EF"/>
    <w:rsid w:val="00A27AC4"/>
    <w:rsid w:val="00A32097"/>
    <w:rsid w:val="00A3311D"/>
    <w:rsid w:val="00A34406"/>
    <w:rsid w:val="00A346B9"/>
    <w:rsid w:val="00A37041"/>
    <w:rsid w:val="00A40EEA"/>
    <w:rsid w:val="00A42EE8"/>
    <w:rsid w:val="00A438A1"/>
    <w:rsid w:val="00A44BD6"/>
    <w:rsid w:val="00A45639"/>
    <w:rsid w:val="00A50A17"/>
    <w:rsid w:val="00A51A07"/>
    <w:rsid w:val="00A521A9"/>
    <w:rsid w:val="00A52485"/>
    <w:rsid w:val="00A56DFF"/>
    <w:rsid w:val="00A60809"/>
    <w:rsid w:val="00A61D66"/>
    <w:rsid w:val="00A61E94"/>
    <w:rsid w:val="00A623A9"/>
    <w:rsid w:val="00A625CD"/>
    <w:rsid w:val="00A63FCA"/>
    <w:rsid w:val="00A64BD7"/>
    <w:rsid w:val="00A6705D"/>
    <w:rsid w:val="00A70C59"/>
    <w:rsid w:val="00A7106E"/>
    <w:rsid w:val="00A728E0"/>
    <w:rsid w:val="00A76692"/>
    <w:rsid w:val="00A76E28"/>
    <w:rsid w:val="00A77DA5"/>
    <w:rsid w:val="00A807B1"/>
    <w:rsid w:val="00A821B4"/>
    <w:rsid w:val="00A835F7"/>
    <w:rsid w:val="00A8369D"/>
    <w:rsid w:val="00A83AD5"/>
    <w:rsid w:val="00A84374"/>
    <w:rsid w:val="00A844B5"/>
    <w:rsid w:val="00A84CF9"/>
    <w:rsid w:val="00A866B6"/>
    <w:rsid w:val="00A86983"/>
    <w:rsid w:val="00A873B1"/>
    <w:rsid w:val="00A903AB"/>
    <w:rsid w:val="00A927E3"/>
    <w:rsid w:val="00A950B3"/>
    <w:rsid w:val="00A956DC"/>
    <w:rsid w:val="00A97671"/>
    <w:rsid w:val="00AA059F"/>
    <w:rsid w:val="00AA0E6B"/>
    <w:rsid w:val="00AA2689"/>
    <w:rsid w:val="00AA34A3"/>
    <w:rsid w:val="00AA4CCA"/>
    <w:rsid w:val="00AA4CD5"/>
    <w:rsid w:val="00AA514B"/>
    <w:rsid w:val="00AA731C"/>
    <w:rsid w:val="00AB1AC8"/>
    <w:rsid w:val="00AB35DF"/>
    <w:rsid w:val="00AB42C2"/>
    <w:rsid w:val="00AB588F"/>
    <w:rsid w:val="00AB7051"/>
    <w:rsid w:val="00AB7865"/>
    <w:rsid w:val="00AC0548"/>
    <w:rsid w:val="00AC062F"/>
    <w:rsid w:val="00AC2CB7"/>
    <w:rsid w:val="00AC3340"/>
    <w:rsid w:val="00AC3502"/>
    <w:rsid w:val="00AC4B57"/>
    <w:rsid w:val="00AC4FD0"/>
    <w:rsid w:val="00AC5EF0"/>
    <w:rsid w:val="00AC5FFE"/>
    <w:rsid w:val="00AC7807"/>
    <w:rsid w:val="00AD3909"/>
    <w:rsid w:val="00AD49CB"/>
    <w:rsid w:val="00AD5D2F"/>
    <w:rsid w:val="00AD66B6"/>
    <w:rsid w:val="00AD6AC5"/>
    <w:rsid w:val="00AD7A80"/>
    <w:rsid w:val="00AE0E03"/>
    <w:rsid w:val="00AE2470"/>
    <w:rsid w:val="00AE3754"/>
    <w:rsid w:val="00AE38B9"/>
    <w:rsid w:val="00AE3E91"/>
    <w:rsid w:val="00AE54FE"/>
    <w:rsid w:val="00AE5703"/>
    <w:rsid w:val="00AE5E70"/>
    <w:rsid w:val="00AE6EC0"/>
    <w:rsid w:val="00AE7551"/>
    <w:rsid w:val="00AE77D6"/>
    <w:rsid w:val="00AF0B91"/>
    <w:rsid w:val="00AF3CEE"/>
    <w:rsid w:val="00AF447D"/>
    <w:rsid w:val="00AF62BE"/>
    <w:rsid w:val="00AF6C93"/>
    <w:rsid w:val="00AF7047"/>
    <w:rsid w:val="00B00477"/>
    <w:rsid w:val="00B00AAF"/>
    <w:rsid w:val="00B02C64"/>
    <w:rsid w:val="00B03784"/>
    <w:rsid w:val="00B037C5"/>
    <w:rsid w:val="00B037F7"/>
    <w:rsid w:val="00B03D84"/>
    <w:rsid w:val="00B05142"/>
    <w:rsid w:val="00B053FD"/>
    <w:rsid w:val="00B10060"/>
    <w:rsid w:val="00B10FC9"/>
    <w:rsid w:val="00B126F0"/>
    <w:rsid w:val="00B129CB"/>
    <w:rsid w:val="00B134E8"/>
    <w:rsid w:val="00B15576"/>
    <w:rsid w:val="00B179AB"/>
    <w:rsid w:val="00B206E4"/>
    <w:rsid w:val="00B20FC9"/>
    <w:rsid w:val="00B252CA"/>
    <w:rsid w:val="00B2606A"/>
    <w:rsid w:val="00B27D96"/>
    <w:rsid w:val="00B30165"/>
    <w:rsid w:val="00B30522"/>
    <w:rsid w:val="00B3073E"/>
    <w:rsid w:val="00B30AFC"/>
    <w:rsid w:val="00B31565"/>
    <w:rsid w:val="00B316B0"/>
    <w:rsid w:val="00B31ABE"/>
    <w:rsid w:val="00B32AD3"/>
    <w:rsid w:val="00B33602"/>
    <w:rsid w:val="00B35B6C"/>
    <w:rsid w:val="00B401C3"/>
    <w:rsid w:val="00B40311"/>
    <w:rsid w:val="00B40BD5"/>
    <w:rsid w:val="00B4216C"/>
    <w:rsid w:val="00B427E7"/>
    <w:rsid w:val="00B42C7D"/>
    <w:rsid w:val="00B42E51"/>
    <w:rsid w:val="00B50170"/>
    <w:rsid w:val="00B50D93"/>
    <w:rsid w:val="00B564C5"/>
    <w:rsid w:val="00B56761"/>
    <w:rsid w:val="00B56AF1"/>
    <w:rsid w:val="00B60D1A"/>
    <w:rsid w:val="00B6181B"/>
    <w:rsid w:val="00B6181E"/>
    <w:rsid w:val="00B63F75"/>
    <w:rsid w:val="00B64086"/>
    <w:rsid w:val="00B64AAE"/>
    <w:rsid w:val="00B7064C"/>
    <w:rsid w:val="00B707E2"/>
    <w:rsid w:val="00B70847"/>
    <w:rsid w:val="00B71A90"/>
    <w:rsid w:val="00B72D82"/>
    <w:rsid w:val="00B74693"/>
    <w:rsid w:val="00B75A03"/>
    <w:rsid w:val="00B75A87"/>
    <w:rsid w:val="00B762D0"/>
    <w:rsid w:val="00B76B62"/>
    <w:rsid w:val="00B818CA"/>
    <w:rsid w:val="00B83BAA"/>
    <w:rsid w:val="00B83F1D"/>
    <w:rsid w:val="00B847D8"/>
    <w:rsid w:val="00B90BD2"/>
    <w:rsid w:val="00B9333C"/>
    <w:rsid w:val="00B948A5"/>
    <w:rsid w:val="00B95E6B"/>
    <w:rsid w:val="00B965C2"/>
    <w:rsid w:val="00B977B1"/>
    <w:rsid w:val="00B97A5B"/>
    <w:rsid w:val="00BA09C0"/>
    <w:rsid w:val="00BA2DD8"/>
    <w:rsid w:val="00BA4D1E"/>
    <w:rsid w:val="00BA5DCF"/>
    <w:rsid w:val="00BA5EF7"/>
    <w:rsid w:val="00BA79F4"/>
    <w:rsid w:val="00BB07F8"/>
    <w:rsid w:val="00BB09C0"/>
    <w:rsid w:val="00BB1C6D"/>
    <w:rsid w:val="00BB2B27"/>
    <w:rsid w:val="00BB7D21"/>
    <w:rsid w:val="00BC0557"/>
    <w:rsid w:val="00BC0FB5"/>
    <w:rsid w:val="00BC2011"/>
    <w:rsid w:val="00BC2739"/>
    <w:rsid w:val="00BC3405"/>
    <w:rsid w:val="00BC37B2"/>
    <w:rsid w:val="00BC4172"/>
    <w:rsid w:val="00BC4D0D"/>
    <w:rsid w:val="00BC4DDE"/>
    <w:rsid w:val="00BC5C0F"/>
    <w:rsid w:val="00BC5FD5"/>
    <w:rsid w:val="00BD085E"/>
    <w:rsid w:val="00BD455B"/>
    <w:rsid w:val="00BD4B2A"/>
    <w:rsid w:val="00BD58FB"/>
    <w:rsid w:val="00BE0BE9"/>
    <w:rsid w:val="00BE1781"/>
    <w:rsid w:val="00BE57B0"/>
    <w:rsid w:val="00BE6BEF"/>
    <w:rsid w:val="00BE6F35"/>
    <w:rsid w:val="00BF03A7"/>
    <w:rsid w:val="00BF062B"/>
    <w:rsid w:val="00BF26F8"/>
    <w:rsid w:val="00BF3CC6"/>
    <w:rsid w:val="00BF4B28"/>
    <w:rsid w:val="00C01D26"/>
    <w:rsid w:val="00C02053"/>
    <w:rsid w:val="00C038B8"/>
    <w:rsid w:val="00C064E9"/>
    <w:rsid w:val="00C07964"/>
    <w:rsid w:val="00C115C2"/>
    <w:rsid w:val="00C11E79"/>
    <w:rsid w:val="00C1250A"/>
    <w:rsid w:val="00C12659"/>
    <w:rsid w:val="00C15027"/>
    <w:rsid w:val="00C16184"/>
    <w:rsid w:val="00C17248"/>
    <w:rsid w:val="00C207AF"/>
    <w:rsid w:val="00C21022"/>
    <w:rsid w:val="00C21F5A"/>
    <w:rsid w:val="00C243A5"/>
    <w:rsid w:val="00C25565"/>
    <w:rsid w:val="00C26443"/>
    <w:rsid w:val="00C26B53"/>
    <w:rsid w:val="00C30934"/>
    <w:rsid w:val="00C30E62"/>
    <w:rsid w:val="00C310DD"/>
    <w:rsid w:val="00C33919"/>
    <w:rsid w:val="00C33D32"/>
    <w:rsid w:val="00C358B4"/>
    <w:rsid w:val="00C35EC1"/>
    <w:rsid w:val="00C36F87"/>
    <w:rsid w:val="00C37D7D"/>
    <w:rsid w:val="00C40ADC"/>
    <w:rsid w:val="00C42C73"/>
    <w:rsid w:val="00C437A2"/>
    <w:rsid w:val="00C43802"/>
    <w:rsid w:val="00C447E0"/>
    <w:rsid w:val="00C47B4B"/>
    <w:rsid w:val="00C47C43"/>
    <w:rsid w:val="00C47C6A"/>
    <w:rsid w:val="00C50778"/>
    <w:rsid w:val="00C51466"/>
    <w:rsid w:val="00C52BF2"/>
    <w:rsid w:val="00C5334D"/>
    <w:rsid w:val="00C54FBA"/>
    <w:rsid w:val="00C605DF"/>
    <w:rsid w:val="00C6069B"/>
    <w:rsid w:val="00C60FE4"/>
    <w:rsid w:val="00C611E6"/>
    <w:rsid w:val="00C61208"/>
    <w:rsid w:val="00C66003"/>
    <w:rsid w:val="00C67235"/>
    <w:rsid w:val="00C67C6E"/>
    <w:rsid w:val="00C67CB2"/>
    <w:rsid w:val="00C740DD"/>
    <w:rsid w:val="00C742DA"/>
    <w:rsid w:val="00C7447C"/>
    <w:rsid w:val="00C752F7"/>
    <w:rsid w:val="00C76C60"/>
    <w:rsid w:val="00C81B7C"/>
    <w:rsid w:val="00C82699"/>
    <w:rsid w:val="00C87D3A"/>
    <w:rsid w:val="00C902E5"/>
    <w:rsid w:val="00C9041B"/>
    <w:rsid w:val="00C90DA5"/>
    <w:rsid w:val="00C92D7B"/>
    <w:rsid w:val="00C93A42"/>
    <w:rsid w:val="00C9430B"/>
    <w:rsid w:val="00C950A1"/>
    <w:rsid w:val="00C95296"/>
    <w:rsid w:val="00C95E74"/>
    <w:rsid w:val="00C966C4"/>
    <w:rsid w:val="00C9744D"/>
    <w:rsid w:val="00C9748F"/>
    <w:rsid w:val="00CA2332"/>
    <w:rsid w:val="00CA2BAA"/>
    <w:rsid w:val="00CA3F47"/>
    <w:rsid w:val="00CA41FE"/>
    <w:rsid w:val="00CA580B"/>
    <w:rsid w:val="00CA624F"/>
    <w:rsid w:val="00CA74B1"/>
    <w:rsid w:val="00CB0A21"/>
    <w:rsid w:val="00CB119D"/>
    <w:rsid w:val="00CB1370"/>
    <w:rsid w:val="00CB18D0"/>
    <w:rsid w:val="00CB3363"/>
    <w:rsid w:val="00CB44AF"/>
    <w:rsid w:val="00CB4991"/>
    <w:rsid w:val="00CB5B0F"/>
    <w:rsid w:val="00CB606A"/>
    <w:rsid w:val="00CB760A"/>
    <w:rsid w:val="00CC0C9B"/>
    <w:rsid w:val="00CC10B5"/>
    <w:rsid w:val="00CC283C"/>
    <w:rsid w:val="00CC2FB8"/>
    <w:rsid w:val="00CC5D55"/>
    <w:rsid w:val="00CC63EC"/>
    <w:rsid w:val="00CC7423"/>
    <w:rsid w:val="00CC7499"/>
    <w:rsid w:val="00CC77C5"/>
    <w:rsid w:val="00CC7ED4"/>
    <w:rsid w:val="00CD11C0"/>
    <w:rsid w:val="00CD26BA"/>
    <w:rsid w:val="00CD2EDD"/>
    <w:rsid w:val="00CD2F7A"/>
    <w:rsid w:val="00CD3E69"/>
    <w:rsid w:val="00CD6029"/>
    <w:rsid w:val="00CD6EAE"/>
    <w:rsid w:val="00CD7935"/>
    <w:rsid w:val="00CE0EEA"/>
    <w:rsid w:val="00CE1BC0"/>
    <w:rsid w:val="00CE6423"/>
    <w:rsid w:val="00CE79D9"/>
    <w:rsid w:val="00CF000B"/>
    <w:rsid w:val="00CF07BA"/>
    <w:rsid w:val="00CF0FBA"/>
    <w:rsid w:val="00CF10C2"/>
    <w:rsid w:val="00CF11E1"/>
    <w:rsid w:val="00CF248A"/>
    <w:rsid w:val="00CF27AC"/>
    <w:rsid w:val="00CF7C17"/>
    <w:rsid w:val="00D00815"/>
    <w:rsid w:val="00D01211"/>
    <w:rsid w:val="00D023F9"/>
    <w:rsid w:val="00D030AD"/>
    <w:rsid w:val="00D04108"/>
    <w:rsid w:val="00D0419D"/>
    <w:rsid w:val="00D05800"/>
    <w:rsid w:val="00D06969"/>
    <w:rsid w:val="00D06C76"/>
    <w:rsid w:val="00D10A82"/>
    <w:rsid w:val="00D1122E"/>
    <w:rsid w:val="00D12AA0"/>
    <w:rsid w:val="00D13CD3"/>
    <w:rsid w:val="00D16E59"/>
    <w:rsid w:val="00D20B98"/>
    <w:rsid w:val="00D2170A"/>
    <w:rsid w:val="00D23942"/>
    <w:rsid w:val="00D249C7"/>
    <w:rsid w:val="00D26019"/>
    <w:rsid w:val="00D26AF9"/>
    <w:rsid w:val="00D26D2D"/>
    <w:rsid w:val="00D27017"/>
    <w:rsid w:val="00D279C4"/>
    <w:rsid w:val="00D30C97"/>
    <w:rsid w:val="00D322F2"/>
    <w:rsid w:val="00D34A70"/>
    <w:rsid w:val="00D3542F"/>
    <w:rsid w:val="00D37477"/>
    <w:rsid w:val="00D40C65"/>
    <w:rsid w:val="00D414D2"/>
    <w:rsid w:val="00D4181F"/>
    <w:rsid w:val="00D443E5"/>
    <w:rsid w:val="00D46075"/>
    <w:rsid w:val="00D4727F"/>
    <w:rsid w:val="00D47728"/>
    <w:rsid w:val="00D50360"/>
    <w:rsid w:val="00D510D9"/>
    <w:rsid w:val="00D561EE"/>
    <w:rsid w:val="00D576E5"/>
    <w:rsid w:val="00D6219A"/>
    <w:rsid w:val="00D63AD3"/>
    <w:rsid w:val="00D63D01"/>
    <w:rsid w:val="00D6484F"/>
    <w:rsid w:val="00D660E1"/>
    <w:rsid w:val="00D66547"/>
    <w:rsid w:val="00D66B47"/>
    <w:rsid w:val="00D67C22"/>
    <w:rsid w:val="00D70238"/>
    <w:rsid w:val="00D72464"/>
    <w:rsid w:val="00D73436"/>
    <w:rsid w:val="00D74FBE"/>
    <w:rsid w:val="00D770BB"/>
    <w:rsid w:val="00D774F0"/>
    <w:rsid w:val="00D80E94"/>
    <w:rsid w:val="00D812D7"/>
    <w:rsid w:val="00D817C9"/>
    <w:rsid w:val="00D81D72"/>
    <w:rsid w:val="00D84998"/>
    <w:rsid w:val="00D85818"/>
    <w:rsid w:val="00D876DD"/>
    <w:rsid w:val="00D934A7"/>
    <w:rsid w:val="00D95497"/>
    <w:rsid w:val="00D955E0"/>
    <w:rsid w:val="00DA0303"/>
    <w:rsid w:val="00DA0304"/>
    <w:rsid w:val="00DA0635"/>
    <w:rsid w:val="00DA1F9A"/>
    <w:rsid w:val="00DA2F7F"/>
    <w:rsid w:val="00DA3369"/>
    <w:rsid w:val="00DA37AE"/>
    <w:rsid w:val="00DA6A91"/>
    <w:rsid w:val="00DB0865"/>
    <w:rsid w:val="00DB416B"/>
    <w:rsid w:val="00DB55F5"/>
    <w:rsid w:val="00DB60E1"/>
    <w:rsid w:val="00DB61AE"/>
    <w:rsid w:val="00DC0F5F"/>
    <w:rsid w:val="00DC13B0"/>
    <w:rsid w:val="00DC28EB"/>
    <w:rsid w:val="00DC3958"/>
    <w:rsid w:val="00DC5FE2"/>
    <w:rsid w:val="00DC6905"/>
    <w:rsid w:val="00DC7A46"/>
    <w:rsid w:val="00DD0C67"/>
    <w:rsid w:val="00DD27D3"/>
    <w:rsid w:val="00DD4E2C"/>
    <w:rsid w:val="00DD57B5"/>
    <w:rsid w:val="00DD6739"/>
    <w:rsid w:val="00DD72E5"/>
    <w:rsid w:val="00DE094C"/>
    <w:rsid w:val="00DE0B58"/>
    <w:rsid w:val="00DE2C4E"/>
    <w:rsid w:val="00DE3EDF"/>
    <w:rsid w:val="00DE6421"/>
    <w:rsid w:val="00DE6E2A"/>
    <w:rsid w:val="00DE7613"/>
    <w:rsid w:val="00DF00DE"/>
    <w:rsid w:val="00DF1FF5"/>
    <w:rsid w:val="00DF3319"/>
    <w:rsid w:val="00DF41AB"/>
    <w:rsid w:val="00DF4D33"/>
    <w:rsid w:val="00E00439"/>
    <w:rsid w:val="00E00772"/>
    <w:rsid w:val="00E00E72"/>
    <w:rsid w:val="00E0297D"/>
    <w:rsid w:val="00E03A08"/>
    <w:rsid w:val="00E051E7"/>
    <w:rsid w:val="00E054EB"/>
    <w:rsid w:val="00E06C13"/>
    <w:rsid w:val="00E06E9F"/>
    <w:rsid w:val="00E07A90"/>
    <w:rsid w:val="00E100E7"/>
    <w:rsid w:val="00E1017E"/>
    <w:rsid w:val="00E10B11"/>
    <w:rsid w:val="00E11728"/>
    <w:rsid w:val="00E12B1C"/>
    <w:rsid w:val="00E12C9F"/>
    <w:rsid w:val="00E12DEF"/>
    <w:rsid w:val="00E1313B"/>
    <w:rsid w:val="00E13F45"/>
    <w:rsid w:val="00E157CE"/>
    <w:rsid w:val="00E177EA"/>
    <w:rsid w:val="00E21EA0"/>
    <w:rsid w:val="00E2237B"/>
    <w:rsid w:val="00E234A6"/>
    <w:rsid w:val="00E2377A"/>
    <w:rsid w:val="00E23AE7"/>
    <w:rsid w:val="00E24D2E"/>
    <w:rsid w:val="00E24F6A"/>
    <w:rsid w:val="00E2522F"/>
    <w:rsid w:val="00E25E40"/>
    <w:rsid w:val="00E27734"/>
    <w:rsid w:val="00E32D77"/>
    <w:rsid w:val="00E33BF6"/>
    <w:rsid w:val="00E34344"/>
    <w:rsid w:val="00E35048"/>
    <w:rsid w:val="00E35534"/>
    <w:rsid w:val="00E35536"/>
    <w:rsid w:val="00E36D01"/>
    <w:rsid w:val="00E36ECF"/>
    <w:rsid w:val="00E372EF"/>
    <w:rsid w:val="00E3775D"/>
    <w:rsid w:val="00E37F0F"/>
    <w:rsid w:val="00E41E11"/>
    <w:rsid w:val="00E42E39"/>
    <w:rsid w:val="00E44BD8"/>
    <w:rsid w:val="00E46DE3"/>
    <w:rsid w:val="00E47FF9"/>
    <w:rsid w:val="00E50173"/>
    <w:rsid w:val="00E516AB"/>
    <w:rsid w:val="00E5204D"/>
    <w:rsid w:val="00E52ED7"/>
    <w:rsid w:val="00E565D6"/>
    <w:rsid w:val="00E573E3"/>
    <w:rsid w:val="00E622FE"/>
    <w:rsid w:val="00E63D1B"/>
    <w:rsid w:val="00E65FB7"/>
    <w:rsid w:val="00E66C48"/>
    <w:rsid w:val="00E702D6"/>
    <w:rsid w:val="00E75194"/>
    <w:rsid w:val="00E75800"/>
    <w:rsid w:val="00E807A0"/>
    <w:rsid w:val="00E81E01"/>
    <w:rsid w:val="00E828FD"/>
    <w:rsid w:val="00E82AB9"/>
    <w:rsid w:val="00E84840"/>
    <w:rsid w:val="00E86E43"/>
    <w:rsid w:val="00E87150"/>
    <w:rsid w:val="00E87AAE"/>
    <w:rsid w:val="00E90109"/>
    <w:rsid w:val="00E93092"/>
    <w:rsid w:val="00E93E4A"/>
    <w:rsid w:val="00E94069"/>
    <w:rsid w:val="00E94657"/>
    <w:rsid w:val="00E95C23"/>
    <w:rsid w:val="00E97BA3"/>
    <w:rsid w:val="00EA3258"/>
    <w:rsid w:val="00EA3A3E"/>
    <w:rsid w:val="00EA40ED"/>
    <w:rsid w:val="00EA6BF3"/>
    <w:rsid w:val="00EA77EE"/>
    <w:rsid w:val="00EB1186"/>
    <w:rsid w:val="00EB168F"/>
    <w:rsid w:val="00EB53E2"/>
    <w:rsid w:val="00EB7680"/>
    <w:rsid w:val="00EB780B"/>
    <w:rsid w:val="00EB7A3C"/>
    <w:rsid w:val="00EB7A72"/>
    <w:rsid w:val="00EC02B5"/>
    <w:rsid w:val="00EC0D28"/>
    <w:rsid w:val="00EC1AF4"/>
    <w:rsid w:val="00EC2FCE"/>
    <w:rsid w:val="00EC3553"/>
    <w:rsid w:val="00EC401E"/>
    <w:rsid w:val="00EC4AE3"/>
    <w:rsid w:val="00EC5168"/>
    <w:rsid w:val="00EC7474"/>
    <w:rsid w:val="00ED2428"/>
    <w:rsid w:val="00ED47E0"/>
    <w:rsid w:val="00ED4839"/>
    <w:rsid w:val="00ED597E"/>
    <w:rsid w:val="00ED5F9D"/>
    <w:rsid w:val="00ED7EFA"/>
    <w:rsid w:val="00EE0C3C"/>
    <w:rsid w:val="00EE0F67"/>
    <w:rsid w:val="00EE136A"/>
    <w:rsid w:val="00EE25B9"/>
    <w:rsid w:val="00EE37D3"/>
    <w:rsid w:val="00EE6194"/>
    <w:rsid w:val="00EE6484"/>
    <w:rsid w:val="00EE64DC"/>
    <w:rsid w:val="00EE7EEE"/>
    <w:rsid w:val="00EF190F"/>
    <w:rsid w:val="00EF2C63"/>
    <w:rsid w:val="00EF2CCD"/>
    <w:rsid w:val="00EF310E"/>
    <w:rsid w:val="00EF3DF5"/>
    <w:rsid w:val="00EF4D57"/>
    <w:rsid w:val="00EF5423"/>
    <w:rsid w:val="00EF5E60"/>
    <w:rsid w:val="00EF74EE"/>
    <w:rsid w:val="00EF75B7"/>
    <w:rsid w:val="00F000F4"/>
    <w:rsid w:val="00F012EC"/>
    <w:rsid w:val="00F019C5"/>
    <w:rsid w:val="00F029EF"/>
    <w:rsid w:val="00F03890"/>
    <w:rsid w:val="00F03D65"/>
    <w:rsid w:val="00F043E9"/>
    <w:rsid w:val="00F112CC"/>
    <w:rsid w:val="00F11FFE"/>
    <w:rsid w:val="00F124A1"/>
    <w:rsid w:val="00F14E6F"/>
    <w:rsid w:val="00F1562C"/>
    <w:rsid w:val="00F1716C"/>
    <w:rsid w:val="00F17C42"/>
    <w:rsid w:val="00F20618"/>
    <w:rsid w:val="00F22129"/>
    <w:rsid w:val="00F22BED"/>
    <w:rsid w:val="00F22DA3"/>
    <w:rsid w:val="00F240A8"/>
    <w:rsid w:val="00F25C35"/>
    <w:rsid w:val="00F30D3F"/>
    <w:rsid w:val="00F335C9"/>
    <w:rsid w:val="00F34293"/>
    <w:rsid w:val="00F368A7"/>
    <w:rsid w:val="00F36E56"/>
    <w:rsid w:val="00F426F6"/>
    <w:rsid w:val="00F43803"/>
    <w:rsid w:val="00F438C2"/>
    <w:rsid w:val="00F43A68"/>
    <w:rsid w:val="00F457B9"/>
    <w:rsid w:val="00F46234"/>
    <w:rsid w:val="00F4645D"/>
    <w:rsid w:val="00F504B6"/>
    <w:rsid w:val="00F51420"/>
    <w:rsid w:val="00F5262B"/>
    <w:rsid w:val="00F53194"/>
    <w:rsid w:val="00F53DB5"/>
    <w:rsid w:val="00F5447A"/>
    <w:rsid w:val="00F549AB"/>
    <w:rsid w:val="00F54E13"/>
    <w:rsid w:val="00F56CD2"/>
    <w:rsid w:val="00F6008D"/>
    <w:rsid w:val="00F72860"/>
    <w:rsid w:val="00F75D2A"/>
    <w:rsid w:val="00F7715E"/>
    <w:rsid w:val="00F77598"/>
    <w:rsid w:val="00F77647"/>
    <w:rsid w:val="00F8067D"/>
    <w:rsid w:val="00F8150F"/>
    <w:rsid w:val="00F82248"/>
    <w:rsid w:val="00F8235E"/>
    <w:rsid w:val="00F82F77"/>
    <w:rsid w:val="00F83798"/>
    <w:rsid w:val="00F83A9C"/>
    <w:rsid w:val="00F85116"/>
    <w:rsid w:val="00F85B4B"/>
    <w:rsid w:val="00F85CB1"/>
    <w:rsid w:val="00F86450"/>
    <w:rsid w:val="00F922F7"/>
    <w:rsid w:val="00F9240E"/>
    <w:rsid w:val="00F92B3A"/>
    <w:rsid w:val="00F93B2C"/>
    <w:rsid w:val="00F94E01"/>
    <w:rsid w:val="00F95F43"/>
    <w:rsid w:val="00F96374"/>
    <w:rsid w:val="00F974DC"/>
    <w:rsid w:val="00F97FEF"/>
    <w:rsid w:val="00FA01E7"/>
    <w:rsid w:val="00FA0D39"/>
    <w:rsid w:val="00FA16D3"/>
    <w:rsid w:val="00FA1C43"/>
    <w:rsid w:val="00FA31FF"/>
    <w:rsid w:val="00FA385E"/>
    <w:rsid w:val="00FA43F7"/>
    <w:rsid w:val="00FA5620"/>
    <w:rsid w:val="00FA5DBA"/>
    <w:rsid w:val="00FA60CC"/>
    <w:rsid w:val="00FA6F63"/>
    <w:rsid w:val="00FA7D3B"/>
    <w:rsid w:val="00FB0D0C"/>
    <w:rsid w:val="00FB17C1"/>
    <w:rsid w:val="00FB1924"/>
    <w:rsid w:val="00FB4D61"/>
    <w:rsid w:val="00FB6DB9"/>
    <w:rsid w:val="00FB7433"/>
    <w:rsid w:val="00FC039A"/>
    <w:rsid w:val="00FC12E0"/>
    <w:rsid w:val="00FC14DE"/>
    <w:rsid w:val="00FC2AFC"/>
    <w:rsid w:val="00FC2B76"/>
    <w:rsid w:val="00FC5961"/>
    <w:rsid w:val="00FC6DA8"/>
    <w:rsid w:val="00FC7DB2"/>
    <w:rsid w:val="00FD0199"/>
    <w:rsid w:val="00FD2A5C"/>
    <w:rsid w:val="00FD4781"/>
    <w:rsid w:val="00FD4BB5"/>
    <w:rsid w:val="00FD6417"/>
    <w:rsid w:val="00FD6571"/>
    <w:rsid w:val="00FD65FA"/>
    <w:rsid w:val="00FE012A"/>
    <w:rsid w:val="00FE1A31"/>
    <w:rsid w:val="00FE20DB"/>
    <w:rsid w:val="00FE254A"/>
    <w:rsid w:val="00FE42A7"/>
    <w:rsid w:val="00FE431E"/>
    <w:rsid w:val="00FE441F"/>
    <w:rsid w:val="00FE4C91"/>
    <w:rsid w:val="00FE59ED"/>
    <w:rsid w:val="00FE6CFC"/>
    <w:rsid w:val="00FE7425"/>
    <w:rsid w:val="00FE7BAA"/>
    <w:rsid w:val="00FF17A3"/>
    <w:rsid w:val="00FF2334"/>
    <w:rsid w:val="00FF2C68"/>
    <w:rsid w:val="00FF2DF7"/>
    <w:rsid w:val="00FF3E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220CE"/>
  <w15:docId w15:val="{7DD0A36C-C09C-400E-8767-8B94AA197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104440"/>
    <w:rPr>
      <w:rFonts w:ascii="Times New Roman" w:eastAsia="Times New Roman" w:hAnsi="Times New Roman" w:cs="Times New Roman"/>
      <w:sz w:val="24"/>
      <w:szCs w:val="20"/>
    </w:rPr>
  </w:style>
  <w:style w:type="paragraph" w:styleId="Heading1">
    <w:name w:val="heading 1"/>
    <w:next w:val="Normal"/>
    <w:link w:val="Heading1Char"/>
    <w:uiPriority w:val="99"/>
    <w:qFormat/>
    <w:rsid w:val="00857847"/>
    <w:pPr>
      <w:keepNext/>
      <w:keepLines/>
      <w:ind w:left="284"/>
      <w:jc w:val="center"/>
      <w:outlineLvl w:val="0"/>
    </w:pPr>
    <w:rPr>
      <w:rFonts w:ascii="Times New Roman" w:eastAsiaTheme="minorEastAsia" w:hAnsi="Times New Roman" w:cs="Times New Roman"/>
      <w:b/>
      <w:color w:val="000000"/>
      <w:sz w:val="24"/>
    </w:rPr>
  </w:style>
  <w:style w:type="paragraph" w:styleId="Heading2">
    <w:name w:val="heading 2"/>
    <w:basedOn w:val="Heading3"/>
    <w:next w:val="Normal"/>
    <w:link w:val="Heading2Char"/>
    <w:uiPriority w:val="9"/>
    <w:unhideWhenUsed/>
    <w:qFormat/>
    <w:rsid w:val="00764AFC"/>
    <w:pPr>
      <w:spacing w:before="0" w:after="0"/>
      <w:outlineLvl w:val="1"/>
    </w:pPr>
    <w:rPr>
      <w:rFonts w:cs="Times New Roman"/>
    </w:rPr>
  </w:style>
  <w:style w:type="paragraph" w:styleId="Heading3">
    <w:name w:val="heading 3"/>
    <w:basedOn w:val="Normal"/>
    <w:next w:val="Normal"/>
    <w:link w:val="Heading3Char"/>
    <w:uiPriority w:val="9"/>
    <w:unhideWhenUsed/>
    <w:qFormat/>
    <w:rsid w:val="00650B56"/>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857847"/>
    <w:rPr>
      <w:rFonts w:ascii="Times New Roman" w:eastAsiaTheme="minorEastAsia" w:hAnsi="Times New Roman" w:cs="Times New Roman"/>
      <w:b/>
      <w:color w:val="000000"/>
      <w:sz w:val="24"/>
    </w:rPr>
  </w:style>
  <w:style w:type="table" w:customStyle="1" w:styleId="TableGrid">
    <w:name w:val="TableGrid"/>
    <w:rsid w:val="00182C0C"/>
    <w:pPr>
      <w:spacing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182C0C"/>
    <w:pPr>
      <w:spacing w:line="240" w:lineRule="auto"/>
      <w:ind w:left="720"/>
      <w:contextualSpacing/>
      <w:jc w:val="left"/>
    </w:pPr>
    <w:rPr>
      <w:rFonts w:eastAsiaTheme="minorEastAsia"/>
      <w:szCs w:val="24"/>
    </w:rPr>
  </w:style>
  <w:style w:type="paragraph" w:styleId="Header">
    <w:name w:val="header"/>
    <w:basedOn w:val="Normal"/>
    <w:link w:val="HeaderChar"/>
    <w:uiPriority w:val="99"/>
    <w:unhideWhenUsed/>
    <w:rsid w:val="00182C0C"/>
    <w:pPr>
      <w:tabs>
        <w:tab w:val="center" w:pos="4680"/>
        <w:tab w:val="right" w:pos="9360"/>
      </w:tabs>
      <w:spacing w:line="240" w:lineRule="auto"/>
      <w:jc w:val="left"/>
    </w:pPr>
    <w:rPr>
      <w:rFonts w:asciiTheme="minorHAnsi" w:eastAsiaTheme="minorHAnsi" w:hAnsiTheme="minorHAnsi" w:cstheme="minorBidi"/>
      <w:sz w:val="22"/>
    </w:rPr>
  </w:style>
  <w:style w:type="character" w:customStyle="1" w:styleId="HeaderChar">
    <w:name w:val="Header Char"/>
    <w:basedOn w:val="DefaultParagraphFont"/>
    <w:link w:val="Header"/>
    <w:uiPriority w:val="99"/>
    <w:rsid w:val="00182C0C"/>
  </w:style>
  <w:style w:type="paragraph" w:styleId="Footer">
    <w:name w:val="footer"/>
    <w:basedOn w:val="Normal"/>
    <w:link w:val="FooterChar"/>
    <w:uiPriority w:val="99"/>
    <w:unhideWhenUsed/>
    <w:rsid w:val="00182C0C"/>
    <w:pPr>
      <w:tabs>
        <w:tab w:val="center" w:pos="4680"/>
        <w:tab w:val="right" w:pos="9360"/>
      </w:tabs>
      <w:spacing w:line="240" w:lineRule="auto"/>
      <w:jc w:val="left"/>
    </w:pPr>
    <w:rPr>
      <w:rFonts w:eastAsiaTheme="minorEastAsia"/>
      <w:szCs w:val="24"/>
    </w:rPr>
  </w:style>
  <w:style w:type="character" w:customStyle="1" w:styleId="FooterChar">
    <w:name w:val="Footer Char"/>
    <w:basedOn w:val="DefaultParagraphFont"/>
    <w:link w:val="Footer"/>
    <w:uiPriority w:val="99"/>
    <w:rsid w:val="00182C0C"/>
    <w:rPr>
      <w:rFonts w:ascii="Times New Roman" w:eastAsiaTheme="minorEastAsia" w:hAnsi="Times New Roman" w:cs="Times New Roman"/>
      <w:sz w:val="24"/>
      <w:szCs w:val="24"/>
    </w:rPr>
  </w:style>
  <w:style w:type="character" w:styleId="Strong">
    <w:name w:val="Strong"/>
    <w:basedOn w:val="DefaultParagraphFont"/>
    <w:uiPriority w:val="22"/>
    <w:qFormat/>
    <w:rsid w:val="00182C0C"/>
    <w:rPr>
      <w:b/>
      <w:bCs/>
    </w:rPr>
  </w:style>
  <w:style w:type="paragraph" w:styleId="TOC1">
    <w:name w:val="toc 1"/>
    <w:basedOn w:val="Normal"/>
    <w:next w:val="Normal"/>
    <w:autoRedefine/>
    <w:uiPriority w:val="39"/>
    <w:rsid w:val="00634CAF"/>
    <w:pPr>
      <w:spacing w:line="240" w:lineRule="auto"/>
      <w:jc w:val="left"/>
    </w:pPr>
    <w:rPr>
      <w:rFonts w:cstheme="majorHAnsi"/>
      <w:bCs/>
      <w:caps/>
      <w:szCs w:val="24"/>
    </w:rPr>
  </w:style>
  <w:style w:type="paragraph" w:styleId="TOC2">
    <w:name w:val="toc 2"/>
    <w:basedOn w:val="Normal"/>
    <w:next w:val="Normal"/>
    <w:autoRedefine/>
    <w:uiPriority w:val="39"/>
    <w:rsid w:val="00634CAF"/>
    <w:pPr>
      <w:spacing w:line="240" w:lineRule="auto"/>
      <w:ind w:left="113"/>
      <w:jc w:val="left"/>
    </w:pPr>
    <w:rPr>
      <w:rFonts w:cstheme="minorHAnsi"/>
      <w:bCs/>
    </w:rPr>
  </w:style>
  <w:style w:type="character" w:styleId="Hyperlink">
    <w:name w:val="Hyperlink"/>
    <w:basedOn w:val="DefaultParagraphFont"/>
    <w:uiPriority w:val="99"/>
    <w:rsid w:val="00182C0C"/>
    <w:rPr>
      <w:rFonts w:cs="Times New Roman"/>
      <w:color w:val="0000FF"/>
      <w:u w:val="single"/>
    </w:rPr>
  </w:style>
  <w:style w:type="character" w:styleId="PlaceholderText">
    <w:name w:val="Placeholder Text"/>
    <w:basedOn w:val="DefaultParagraphFont"/>
    <w:uiPriority w:val="99"/>
    <w:semiHidden/>
    <w:rsid w:val="00C9744D"/>
    <w:rPr>
      <w:color w:val="808080"/>
    </w:rPr>
  </w:style>
  <w:style w:type="table" w:styleId="TableGrid0">
    <w:name w:val="Table Grid"/>
    <w:basedOn w:val="TableNormal"/>
    <w:uiPriority w:val="39"/>
    <w:rsid w:val="00856E4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3">
    <w:name w:val="Light List Accent 3"/>
    <w:basedOn w:val="TableNormal"/>
    <w:uiPriority w:val="61"/>
    <w:rsid w:val="00FB7433"/>
    <w:pPr>
      <w:spacing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Table7Colorful-Accent6">
    <w:name w:val="List Table 7 Colorful Accent 6"/>
    <w:basedOn w:val="TableNormal"/>
    <w:uiPriority w:val="52"/>
    <w:rsid w:val="00FB743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ATLABCode">
    <w:name w:val="MATLAB Code"/>
    <w:basedOn w:val="Normal"/>
    <w:link w:val="MATLABCodeChar"/>
    <w:rsid w:val="00281C3F"/>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after="160"/>
      <w:jc w:val="left"/>
    </w:pPr>
    <w:rPr>
      <w:rFonts w:ascii="Lucida Console" w:eastAsia="Calibri" w:hAnsi="Lucida Console"/>
      <w:noProof/>
      <w:sz w:val="16"/>
    </w:rPr>
  </w:style>
  <w:style w:type="character" w:customStyle="1" w:styleId="MATLABCodeChar">
    <w:name w:val="MATLAB Code Char"/>
    <w:link w:val="MATLABCode"/>
    <w:rsid w:val="00281C3F"/>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281C3F"/>
    <w:pPr>
      <w:spacing w:after="160"/>
      <w:jc w:val="left"/>
    </w:pPr>
    <w:rPr>
      <w:rFonts w:ascii="Lucida Console" w:eastAsia="Calibri" w:hAnsi="Lucida Console"/>
      <w:noProof/>
      <w:color w:val="808080"/>
      <w:sz w:val="16"/>
    </w:rPr>
  </w:style>
  <w:style w:type="character" w:customStyle="1" w:styleId="MATLABOutputChar">
    <w:name w:val="MATLAB Output Char"/>
    <w:link w:val="MATLABOutput"/>
    <w:rsid w:val="00281C3F"/>
    <w:rPr>
      <w:rFonts w:ascii="Lucida Console" w:eastAsia="Calibri" w:hAnsi="Lucida Console" w:cs="Times New Roman"/>
      <w:noProof/>
      <w:color w:val="808080"/>
      <w:sz w:val="16"/>
    </w:rPr>
  </w:style>
  <w:style w:type="character" w:customStyle="1" w:styleId="Style2">
    <w:name w:val="Style2"/>
    <w:basedOn w:val="DefaultParagraphFont"/>
    <w:uiPriority w:val="1"/>
    <w:rsid w:val="00A60809"/>
    <w:rPr>
      <w:caps/>
      <w:smallCaps w:val="0"/>
    </w:rPr>
  </w:style>
  <w:style w:type="paragraph" w:customStyle="1" w:styleId="Style1">
    <w:name w:val="Style1"/>
    <w:basedOn w:val="Heading3"/>
    <w:qFormat/>
    <w:rsid w:val="00592BEC"/>
    <w:pPr>
      <w:spacing w:before="0"/>
    </w:pPr>
  </w:style>
  <w:style w:type="character" w:customStyle="1" w:styleId="Heading3Char">
    <w:name w:val="Heading 3 Char"/>
    <w:basedOn w:val="DefaultParagraphFont"/>
    <w:link w:val="Heading3"/>
    <w:uiPriority w:val="9"/>
    <w:rsid w:val="00650B56"/>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AB588F"/>
    <w:rPr>
      <w:sz w:val="16"/>
      <w:szCs w:val="16"/>
    </w:rPr>
  </w:style>
  <w:style w:type="paragraph" w:styleId="CommentText">
    <w:name w:val="annotation text"/>
    <w:basedOn w:val="Normal"/>
    <w:link w:val="CommentTextChar"/>
    <w:uiPriority w:val="99"/>
    <w:unhideWhenUsed/>
    <w:rsid w:val="00AB588F"/>
    <w:pPr>
      <w:spacing w:line="240" w:lineRule="auto"/>
    </w:pPr>
    <w:rPr>
      <w:sz w:val="20"/>
    </w:rPr>
  </w:style>
  <w:style w:type="character" w:customStyle="1" w:styleId="CommentTextChar">
    <w:name w:val="Comment Text Char"/>
    <w:basedOn w:val="DefaultParagraphFont"/>
    <w:link w:val="CommentText"/>
    <w:uiPriority w:val="99"/>
    <w:rsid w:val="00AB588F"/>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B588F"/>
    <w:rPr>
      <w:b/>
      <w:bCs/>
    </w:rPr>
  </w:style>
  <w:style w:type="character" w:customStyle="1" w:styleId="CommentSubjectChar">
    <w:name w:val="Comment Subject Char"/>
    <w:basedOn w:val="CommentTextChar"/>
    <w:link w:val="CommentSubject"/>
    <w:uiPriority w:val="99"/>
    <w:semiHidden/>
    <w:rsid w:val="00AB588F"/>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F549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49AB"/>
    <w:rPr>
      <w:rFonts w:ascii="Segoe UI" w:eastAsia="Times New Roman" w:hAnsi="Segoe UI" w:cs="Segoe UI"/>
      <w:color w:val="000000"/>
      <w:sz w:val="18"/>
      <w:szCs w:val="18"/>
    </w:rPr>
  </w:style>
  <w:style w:type="paragraph" w:styleId="Revision">
    <w:name w:val="Revision"/>
    <w:hidden/>
    <w:uiPriority w:val="99"/>
    <w:semiHidden/>
    <w:rsid w:val="004E505E"/>
    <w:pPr>
      <w:spacing w:line="240" w:lineRule="auto"/>
      <w:jc w:val="left"/>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313FA1"/>
    <w:pPr>
      <w:spacing w:before="240" w:line="259" w:lineRule="auto"/>
      <w:ind w:left="0"/>
      <w:jc w:val="left"/>
      <w:outlineLvl w:val="9"/>
    </w:pPr>
    <w:rPr>
      <w:rFonts w:asciiTheme="majorHAnsi" w:eastAsiaTheme="majorEastAsia" w:hAnsiTheme="majorHAnsi" w:cstheme="majorBidi"/>
      <w:b w:val="0"/>
      <w:i/>
      <w:color w:val="2F5496" w:themeColor="accent1" w:themeShade="BF"/>
      <w:sz w:val="32"/>
      <w:szCs w:val="32"/>
    </w:rPr>
  </w:style>
  <w:style w:type="paragraph" w:styleId="TOC3">
    <w:name w:val="toc 3"/>
    <w:basedOn w:val="Normal"/>
    <w:next w:val="Normal"/>
    <w:autoRedefine/>
    <w:uiPriority w:val="39"/>
    <w:unhideWhenUsed/>
    <w:rsid w:val="00634CAF"/>
    <w:pPr>
      <w:spacing w:line="240" w:lineRule="auto"/>
      <w:ind w:left="238"/>
      <w:jc w:val="left"/>
    </w:pPr>
    <w:rPr>
      <w:rFonts w:cstheme="minorHAnsi"/>
      <w:sz w:val="20"/>
    </w:rPr>
  </w:style>
  <w:style w:type="paragraph" w:styleId="TOC4">
    <w:name w:val="toc 4"/>
    <w:basedOn w:val="Normal"/>
    <w:next w:val="Normal"/>
    <w:autoRedefine/>
    <w:uiPriority w:val="39"/>
    <w:unhideWhenUsed/>
    <w:rsid w:val="00313FA1"/>
    <w:pPr>
      <w:ind w:left="480"/>
      <w:jc w:val="left"/>
    </w:pPr>
    <w:rPr>
      <w:rFonts w:asciiTheme="minorHAnsi" w:hAnsiTheme="minorHAnsi" w:cstheme="minorHAnsi"/>
      <w:sz w:val="20"/>
    </w:rPr>
  </w:style>
  <w:style w:type="paragraph" w:styleId="TOC5">
    <w:name w:val="toc 5"/>
    <w:basedOn w:val="Normal"/>
    <w:next w:val="Normal"/>
    <w:autoRedefine/>
    <w:uiPriority w:val="39"/>
    <w:unhideWhenUsed/>
    <w:rsid w:val="00313FA1"/>
    <w:pPr>
      <w:ind w:left="720"/>
      <w:jc w:val="left"/>
    </w:pPr>
    <w:rPr>
      <w:rFonts w:asciiTheme="minorHAnsi" w:hAnsiTheme="minorHAnsi" w:cstheme="minorHAnsi"/>
      <w:sz w:val="20"/>
    </w:rPr>
  </w:style>
  <w:style w:type="paragraph" w:styleId="TOC6">
    <w:name w:val="toc 6"/>
    <w:basedOn w:val="Normal"/>
    <w:next w:val="Normal"/>
    <w:autoRedefine/>
    <w:uiPriority w:val="39"/>
    <w:unhideWhenUsed/>
    <w:rsid w:val="00313FA1"/>
    <w:pPr>
      <w:ind w:left="960"/>
      <w:jc w:val="left"/>
    </w:pPr>
    <w:rPr>
      <w:rFonts w:asciiTheme="minorHAnsi" w:hAnsiTheme="minorHAnsi" w:cstheme="minorHAnsi"/>
      <w:sz w:val="20"/>
    </w:rPr>
  </w:style>
  <w:style w:type="paragraph" w:styleId="TOC7">
    <w:name w:val="toc 7"/>
    <w:basedOn w:val="Normal"/>
    <w:next w:val="Normal"/>
    <w:autoRedefine/>
    <w:uiPriority w:val="39"/>
    <w:unhideWhenUsed/>
    <w:rsid w:val="00313FA1"/>
    <w:pPr>
      <w:ind w:left="1200"/>
      <w:jc w:val="left"/>
    </w:pPr>
    <w:rPr>
      <w:rFonts w:asciiTheme="minorHAnsi" w:hAnsiTheme="minorHAnsi" w:cstheme="minorHAnsi"/>
      <w:sz w:val="20"/>
    </w:rPr>
  </w:style>
  <w:style w:type="paragraph" w:styleId="TOC8">
    <w:name w:val="toc 8"/>
    <w:basedOn w:val="Normal"/>
    <w:next w:val="Normal"/>
    <w:autoRedefine/>
    <w:uiPriority w:val="39"/>
    <w:unhideWhenUsed/>
    <w:rsid w:val="00313FA1"/>
    <w:pPr>
      <w:ind w:left="1440"/>
      <w:jc w:val="left"/>
    </w:pPr>
    <w:rPr>
      <w:rFonts w:asciiTheme="minorHAnsi" w:hAnsiTheme="minorHAnsi" w:cstheme="minorHAnsi"/>
      <w:sz w:val="20"/>
    </w:rPr>
  </w:style>
  <w:style w:type="paragraph" w:styleId="TOC9">
    <w:name w:val="toc 9"/>
    <w:basedOn w:val="Normal"/>
    <w:next w:val="Normal"/>
    <w:autoRedefine/>
    <w:uiPriority w:val="39"/>
    <w:unhideWhenUsed/>
    <w:rsid w:val="00313FA1"/>
    <w:pPr>
      <w:ind w:left="1680"/>
      <w:jc w:val="left"/>
    </w:pPr>
    <w:rPr>
      <w:rFonts w:asciiTheme="minorHAnsi" w:hAnsiTheme="minorHAnsi" w:cstheme="minorHAnsi"/>
      <w:sz w:val="20"/>
    </w:rPr>
  </w:style>
  <w:style w:type="character" w:customStyle="1" w:styleId="Heading2Char">
    <w:name w:val="Heading 2 Char"/>
    <w:basedOn w:val="DefaultParagraphFont"/>
    <w:link w:val="Heading2"/>
    <w:uiPriority w:val="9"/>
    <w:rsid w:val="00764AFC"/>
    <w:rPr>
      <w:rFonts w:ascii="Times New Roman" w:eastAsiaTheme="majorEastAsia" w:hAnsi="Times New Roman" w:cs="Times New Roman"/>
      <w:b/>
      <w:color w:val="000000" w:themeColor="text1"/>
      <w:sz w:val="24"/>
      <w:szCs w:val="24"/>
    </w:rPr>
  </w:style>
  <w:style w:type="paragraph" w:styleId="TableofFigures">
    <w:name w:val="table of figures"/>
    <w:basedOn w:val="Normal"/>
    <w:next w:val="Normal"/>
    <w:uiPriority w:val="99"/>
    <w:semiHidden/>
    <w:unhideWhenUsed/>
    <w:rsid w:val="00C51466"/>
    <w:pPr>
      <w:spacing w:line="240" w:lineRule="auto"/>
      <w:jc w:val="left"/>
    </w:pPr>
  </w:style>
  <w:style w:type="paragraph" w:styleId="EndnoteText">
    <w:name w:val="endnote text"/>
    <w:basedOn w:val="Normal"/>
    <w:link w:val="EndnoteTextChar"/>
    <w:uiPriority w:val="99"/>
    <w:semiHidden/>
    <w:unhideWhenUsed/>
    <w:rsid w:val="00DD0C67"/>
    <w:pPr>
      <w:spacing w:line="240" w:lineRule="auto"/>
    </w:pPr>
    <w:rPr>
      <w:sz w:val="20"/>
    </w:rPr>
  </w:style>
  <w:style w:type="character" w:customStyle="1" w:styleId="EndnoteTextChar">
    <w:name w:val="Endnote Text Char"/>
    <w:basedOn w:val="DefaultParagraphFont"/>
    <w:link w:val="EndnoteText"/>
    <w:uiPriority w:val="99"/>
    <w:semiHidden/>
    <w:rsid w:val="00DD0C67"/>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DD0C67"/>
    <w:rPr>
      <w:vertAlign w:val="superscript"/>
    </w:rPr>
  </w:style>
  <w:style w:type="paragraph" w:customStyle="1" w:styleId="StyleListParagraphJustifiedLeft016cmLinespacing1">
    <w:name w:val="Style List Paragraph + Justified Left:  0.16 cm Line spacing:  1...."/>
    <w:basedOn w:val="StyleListParagraphJustifiedLeft016cmLinespacing11"/>
    <w:rsid w:val="00167D9F"/>
  </w:style>
  <w:style w:type="paragraph" w:customStyle="1" w:styleId="StyleListParagraphJustifiedLeft016cmLinespacing11">
    <w:name w:val="Style List Paragraph + Justified Left:  0.16 cm Line spacing:  1....1"/>
    <w:basedOn w:val="ListParagraph"/>
    <w:rsid w:val="00167D9F"/>
    <w:pPr>
      <w:spacing w:after="240" w:line="360" w:lineRule="auto"/>
      <w:ind w:left="0"/>
      <w:jc w:val="both"/>
    </w:pPr>
    <w:rPr>
      <w:rFonts w:eastAsia="Times New Roman"/>
      <w:szCs w:val="20"/>
    </w:rPr>
  </w:style>
  <w:style w:type="paragraph" w:customStyle="1" w:styleId="StyleAfter12pt">
    <w:name w:val="Style After:  12 pt"/>
    <w:basedOn w:val="Normal"/>
    <w:qFormat/>
    <w:rsid w:val="00AC5EF0"/>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5214">
      <w:bodyDiv w:val="1"/>
      <w:marLeft w:val="0"/>
      <w:marRight w:val="0"/>
      <w:marTop w:val="0"/>
      <w:marBottom w:val="0"/>
      <w:divBdr>
        <w:top w:val="none" w:sz="0" w:space="0" w:color="auto"/>
        <w:left w:val="none" w:sz="0" w:space="0" w:color="auto"/>
        <w:bottom w:val="none" w:sz="0" w:space="0" w:color="auto"/>
        <w:right w:val="none" w:sz="0" w:space="0" w:color="auto"/>
      </w:divBdr>
    </w:div>
    <w:div w:id="35469558">
      <w:bodyDiv w:val="1"/>
      <w:marLeft w:val="0"/>
      <w:marRight w:val="0"/>
      <w:marTop w:val="0"/>
      <w:marBottom w:val="0"/>
      <w:divBdr>
        <w:top w:val="none" w:sz="0" w:space="0" w:color="auto"/>
        <w:left w:val="none" w:sz="0" w:space="0" w:color="auto"/>
        <w:bottom w:val="none" w:sz="0" w:space="0" w:color="auto"/>
        <w:right w:val="none" w:sz="0" w:space="0" w:color="auto"/>
      </w:divBdr>
    </w:div>
    <w:div w:id="80103671">
      <w:bodyDiv w:val="1"/>
      <w:marLeft w:val="0"/>
      <w:marRight w:val="0"/>
      <w:marTop w:val="0"/>
      <w:marBottom w:val="0"/>
      <w:divBdr>
        <w:top w:val="none" w:sz="0" w:space="0" w:color="auto"/>
        <w:left w:val="none" w:sz="0" w:space="0" w:color="auto"/>
        <w:bottom w:val="none" w:sz="0" w:space="0" w:color="auto"/>
        <w:right w:val="none" w:sz="0" w:space="0" w:color="auto"/>
      </w:divBdr>
    </w:div>
    <w:div w:id="429356247">
      <w:bodyDiv w:val="1"/>
      <w:marLeft w:val="0"/>
      <w:marRight w:val="0"/>
      <w:marTop w:val="0"/>
      <w:marBottom w:val="0"/>
      <w:divBdr>
        <w:top w:val="none" w:sz="0" w:space="0" w:color="auto"/>
        <w:left w:val="none" w:sz="0" w:space="0" w:color="auto"/>
        <w:bottom w:val="none" w:sz="0" w:space="0" w:color="auto"/>
        <w:right w:val="none" w:sz="0" w:space="0" w:color="auto"/>
      </w:divBdr>
    </w:div>
    <w:div w:id="440881976">
      <w:bodyDiv w:val="1"/>
      <w:marLeft w:val="0"/>
      <w:marRight w:val="0"/>
      <w:marTop w:val="0"/>
      <w:marBottom w:val="0"/>
      <w:divBdr>
        <w:top w:val="none" w:sz="0" w:space="0" w:color="auto"/>
        <w:left w:val="none" w:sz="0" w:space="0" w:color="auto"/>
        <w:bottom w:val="none" w:sz="0" w:space="0" w:color="auto"/>
        <w:right w:val="none" w:sz="0" w:space="0" w:color="auto"/>
      </w:divBdr>
    </w:div>
    <w:div w:id="442650486">
      <w:bodyDiv w:val="1"/>
      <w:marLeft w:val="0"/>
      <w:marRight w:val="0"/>
      <w:marTop w:val="0"/>
      <w:marBottom w:val="0"/>
      <w:divBdr>
        <w:top w:val="none" w:sz="0" w:space="0" w:color="auto"/>
        <w:left w:val="none" w:sz="0" w:space="0" w:color="auto"/>
        <w:bottom w:val="none" w:sz="0" w:space="0" w:color="auto"/>
        <w:right w:val="none" w:sz="0" w:space="0" w:color="auto"/>
      </w:divBdr>
    </w:div>
    <w:div w:id="507254725">
      <w:bodyDiv w:val="1"/>
      <w:marLeft w:val="0"/>
      <w:marRight w:val="0"/>
      <w:marTop w:val="0"/>
      <w:marBottom w:val="0"/>
      <w:divBdr>
        <w:top w:val="none" w:sz="0" w:space="0" w:color="auto"/>
        <w:left w:val="none" w:sz="0" w:space="0" w:color="auto"/>
        <w:bottom w:val="none" w:sz="0" w:space="0" w:color="auto"/>
        <w:right w:val="none" w:sz="0" w:space="0" w:color="auto"/>
      </w:divBdr>
    </w:div>
    <w:div w:id="531500867">
      <w:bodyDiv w:val="1"/>
      <w:marLeft w:val="0"/>
      <w:marRight w:val="0"/>
      <w:marTop w:val="0"/>
      <w:marBottom w:val="0"/>
      <w:divBdr>
        <w:top w:val="none" w:sz="0" w:space="0" w:color="auto"/>
        <w:left w:val="none" w:sz="0" w:space="0" w:color="auto"/>
        <w:bottom w:val="none" w:sz="0" w:space="0" w:color="auto"/>
        <w:right w:val="none" w:sz="0" w:space="0" w:color="auto"/>
      </w:divBdr>
    </w:div>
    <w:div w:id="537205573">
      <w:bodyDiv w:val="1"/>
      <w:marLeft w:val="0"/>
      <w:marRight w:val="0"/>
      <w:marTop w:val="0"/>
      <w:marBottom w:val="0"/>
      <w:divBdr>
        <w:top w:val="none" w:sz="0" w:space="0" w:color="auto"/>
        <w:left w:val="none" w:sz="0" w:space="0" w:color="auto"/>
        <w:bottom w:val="none" w:sz="0" w:space="0" w:color="auto"/>
        <w:right w:val="none" w:sz="0" w:space="0" w:color="auto"/>
      </w:divBdr>
    </w:div>
    <w:div w:id="546374487">
      <w:bodyDiv w:val="1"/>
      <w:marLeft w:val="0"/>
      <w:marRight w:val="0"/>
      <w:marTop w:val="0"/>
      <w:marBottom w:val="0"/>
      <w:divBdr>
        <w:top w:val="none" w:sz="0" w:space="0" w:color="auto"/>
        <w:left w:val="none" w:sz="0" w:space="0" w:color="auto"/>
        <w:bottom w:val="none" w:sz="0" w:space="0" w:color="auto"/>
        <w:right w:val="none" w:sz="0" w:space="0" w:color="auto"/>
      </w:divBdr>
    </w:div>
    <w:div w:id="619803401">
      <w:bodyDiv w:val="1"/>
      <w:marLeft w:val="0"/>
      <w:marRight w:val="0"/>
      <w:marTop w:val="0"/>
      <w:marBottom w:val="0"/>
      <w:divBdr>
        <w:top w:val="none" w:sz="0" w:space="0" w:color="auto"/>
        <w:left w:val="none" w:sz="0" w:space="0" w:color="auto"/>
        <w:bottom w:val="none" w:sz="0" w:space="0" w:color="auto"/>
        <w:right w:val="none" w:sz="0" w:space="0" w:color="auto"/>
      </w:divBdr>
    </w:div>
    <w:div w:id="623314902">
      <w:bodyDiv w:val="1"/>
      <w:marLeft w:val="0"/>
      <w:marRight w:val="0"/>
      <w:marTop w:val="0"/>
      <w:marBottom w:val="0"/>
      <w:divBdr>
        <w:top w:val="none" w:sz="0" w:space="0" w:color="auto"/>
        <w:left w:val="none" w:sz="0" w:space="0" w:color="auto"/>
        <w:bottom w:val="none" w:sz="0" w:space="0" w:color="auto"/>
        <w:right w:val="none" w:sz="0" w:space="0" w:color="auto"/>
      </w:divBdr>
    </w:div>
    <w:div w:id="708064608">
      <w:bodyDiv w:val="1"/>
      <w:marLeft w:val="0"/>
      <w:marRight w:val="0"/>
      <w:marTop w:val="0"/>
      <w:marBottom w:val="0"/>
      <w:divBdr>
        <w:top w:val="none" w:sz="0" w:space="0" w:color="auto"/>
        <w:left w:val="none" w:sz="0" w:space="0" w:color="auto"/>
        <w:bottom w:val="none" w:sz="0" w:space="0" w:color="auto"/>
        <w:right w:val="none" w:sz="0" w:space="0" w:color="auto"/>
      </w:divBdr>
    </w:div>
    <w:div w:id="879708055">
      <w:bodyDiv w:val="1"/>
      <w:marLeft w:val="0"/>
      <w:marRight w:val="0"/>
      <w:marTop w:val="0"/>
      <w:marBottom w:val="0"/>
      <w:divBdr>
        <w:top w:val="none" w:sz="0" w:space="0" w:color="auto"/>
        <w:left w:val="none" w:sz="0" w:space="0" w:color="auto"/>
        <w:bottom w:val="none" w:sz="0" w:space="0" w:color="auto"/>
        <w:right w:val="none" w:sz="0" w:space="0" w:color="auto"/>
      </w:divBdr>
    </w:div>
    <w:div w:id="1101605938">
      <w:bodyDiv w:val="1"/>
      <w:marLeft w:val="0"/>
      <w:marRight w:val="0"/>
      <w:marTop w:val="0"/>
      <w:marBottom w:val="0"/>
      <w:divBdr>
        <w:top w:val="none" w:sz="0" w:space="0" w:color="auto"/>
        <w:left w:val="none" w:sz="0" w:space="0" w:color="auto"/>
        <w:bottom w:val="none" w:sz="0" w:space="0" w:color="auto"/>
        <w:right w:val="none" w:sz="0" w:space="0" w:color="auto"/>
      </w:divBdr>
    </w:div>
    <w:div w:id="1108624040">
      <w:bodyDiv w:val="1"/>
      <w:marLeft w:val="0"/>
      <w:marRight w:val="0"/>
      <w:marTop w:val="0"/>
      <w:marBottom w:val="0"/>
      <w:divBdr>
        <w:top w:val="none" w:sz="0" w:space="0" w:color="auto"/>
        <w:left w:val="none" w:sz="0" w:space="0" w:color="auto"/>
        <w:bottom w:val="none" w:sz="0" w:space="0" w:color="auto"/>
        <w:right w:val="none" w:sz="0" w:space="0" w:color="auto"/>
      </w:divBdr>
    </w:div>
    <w:div w:id="1132290229">
      <w:bodyDiv w:val="1"/>
      <w:marLeft w:val="0"/>
      <w:marRight w:val="0"/>
      <w:marTop w:val="0"/>
      <w:marBottom w:val="0"/>
      <w:divBdr>
        <w:top w:val="none" w:sz="0" w:space="0" w:color="auto"/>
        <w:left w:val="none" w:sz="0" w:space="0" w:color="auto"/>
        <w:bottom w:val="none" w:sz="0" w:space="0" w:color="auto"/>
        <w:right w:val="none" w:sz="0" w:space="0" w:color="auto"/>
      </w:divBdr>
    </w:div>
    <w:div w:id="1154417242">
      <w:bodyDiv w:val="1"/>
      <w:marLeft w:val="0"/>
      <w:marRight w:val="0"/>
      <w:marTop w:val="0"/>
      <w:marBottom w:val="0"/>
      <w:divBdr>
        <w:top w:val="none" w:sz="0" w:space="0" w:color="auto"/>
        <w:left w:val="none" w:sz="0" w:space="0" w:color="auto"/>
        <w:bottom w:val="none" w:sz="0" w:space="0" w:color="auto"/>
        <w:right w:val="none" w:sz="0" w:space="0" w:color="auto"/>
      </w:divBdr>
    </w:div>
    <w:div w:id="1169102644">
      <w:bodyDiv w:val="1"/>
      <w:marLeft w:val="0"/>
      <w:marRight w:val="0"/>
      <w:marTop w:val="0"/>
      <w:marBottom w:val="0"/>
      <w:divBdr>
        <w:top w:val="none" w:sz="0" w:space="0" w:color="auto"/>
        <w:left w:val="none" w:sz="0" w:space="0" w:color="auto"/>
        <w:bottom w:val="none" w:sz="0" w:space="0" w:color="auto"/>
        <w:right w:val="none" w:sz="0" w:space="0" w:color="auto"/>
      </w:divBdr>
    </w:div>
    <w:div w:id="1203011361">
      <w:bodyDiv w:val="1"/>
      <w:marLeft w:val="0"/>
      <w:marRight w:val="0"/>
      <w:marTop w:val="0"/>
      <w:marBottom w:val="0"/>
      <w:divBdr>
        <w:top w:val="none" w:sz="0" w:space="0" w:color="auto"/>
        <w:left w:val="none" w:sz="0" w:space="0" w:color="auto"/>
        <w:bottom w:val="none" w:sz="0" w:space="0" w:color="auto"/>
        <w:right w:val="none" w:sz="0" w:space="0" w:color="auto"/>
      </w:divBdr>
    </w:div>
    <w:div w:id="1266108194">
      <w:bodyDiv w:val="1"/>
      <w:marLeft w:val="0"/>
      <w:marRight w:val="0"/>
      <w:marTop w:val="0"/>
      <w:marBottom w:val="0"/>
      <w:divBdr>
        <w:top w:val="none" w:sz="0" w:space="0" w:color="auto"/>
        <w:left w:val="none" w:sz="0" w:space="0" w:color="auto"/>
        <w:bottom w:val="none" w:sz="0" w:space="0" w:color="auto"/>
        <w:right w:val="none" w:sz="0" w:space="0" w:color="auto"/>
      </w:divBdr>
    </w:div>
    <w:div w:id="1366710736">
      <w:bodyDiv w:val="1"/>
      <w:marLeft w:val="0"/>
      <w:marRight w:val="0"/>
      <w:marTop w:val="0"/>
      <w:marBottom w:val="0"/>
      <w:divBdr>
        <w:top w:val="none" w:sz="0" w:space="0" w:color="auto"/>
        <w:left w:val="none" w:sz="0" w:space="0" w:color="auto"/>
        <w:bottom w:val="none" w:sz="0" w:space="0" w:color="auto"/>
        <w:right w:val="none" w:sz="0" w:space="0" w:color="auto"/>
      </w:divBdr>
    </w:div>
    <w:div w:id="1415856249">
      <w:bodyDiv w:val="1"/>
      <w:marLeft w:val="0"/>
      <w:marRight w:val="0"/>
      <w:marTop w:val="0"/>
      <w:marBottom w:val="0"/>
      <w:divBdr>
        <w:top w:val="none" w:sz="0" w:space="0" w:color="auto"/>
        <w:left w:val="none" w:sz="0" w:space="0" w:color="auto"/>
        <w:bottom w:val="none" w:sz="0" w:space="0" w:color="auto"/>
        <w:right w:val="none" w:sz="0" w:space="0" w:color="auto"/>
      </w:divBdr>
    </w:div>
    <w:div w:id="1465850406">
      <w:bodyDiv w:val="1"/>
      <w:marLeft w:val="0"/>
      <w:marRight w:val="0"/>
      <w:marTop w:val="0"/>
      <w:marBottom w:val="0"/>
      <w:divBdr>
        <w:top w:val="none" w:sz="0" w:space="0" w:color="auto"/>
        <w:left w:val="none" w:sz="0" w:space="0" w:color="auto"/>
        <w:bottom w:val="none" w:sz="0" w:space="0" w:color="auto"/>
        <w:right w:val="none" w:sz="0" w:space="0" w:color="auto"/>
      </w:divBdr>
    </w:div>
    <w:div w:id="1475221302">
      <w:bodyDiv w:val="1"/>
      <w:marLeft w:val="0"/>
      <w:marRight w:val="0"/>
      <w:marTop w:val="0"/>
      <w:marBottom w:val="0"/>
      <w:divBdr>
        <w:top w:val="none" w:sz="0" w:space="0" w:color="auto"/>
        <w:left w:val="none" w:sz="0" w:space="0" w:color="auto"/>
        <w:bottom w:val="none" w:sz="0" w:space="0" w:color="auto"/>
        <w:right w:val="none" w:sz="0" w:space="0" w:color="auto"/>
      </w:divBdr>
    </w:div>
    <w:div w:id="1484732817">
      <w:bodyDiv w:val="1"/>
      <w:marLeft w:val="0"/>
      <w:marRight w:val="0"/>
      <w:marTop w:val="0"/>
      <w:marBottom w:val="0"/>
      <w:divBdr>
        <w:top w:val="none" w:sz="0" w:space="0" w:color="auto"/>
        <w:left w:val="none" w:sz="0" w:space="0" w:color="auto"/>
        <w:bottom w:val="none" w:sz="0" w:space="0" w:color="auto"/>
        <w:right w:val="none" w:sz="0" w:space="0" w:color="auto"/>
      </w:divBdr>
    </w:div>
    <w:div w:id="1656301814">
      <w:bodyDiv w:val="1"/>
      <w:marLeft w:val="0"/>
      <w:marRight w:val="0"/>
      <w:marTop w:val="0"/>
      <w:marBottom w:val="0"/>
      <w:divBdr>
        <w:top w:val="none" w:sz="0" w:space="0" w:color="auto"/>
        <w:left w:val="none" w:sz="0" w:space="0" w:color="auto"/>
        <w:bottom w:val="none" w:sz="0" w:space="0" w:color="auto"/>
        <w:right w:val="none" w:sz="0" w:space="0" w:color="auto"/>
      </w:divBdr>
    </w:div>
    <w:div w:id="1676376514">
      <w:bodyDiv w:val="1"/>
      <w:marLeft w:val="0"/>
      <w:marRight w:val="0"/>
      <w:marTop w:val="0"/>
      <w:marBottom w:val="0"/>
      <w:divBdr>
        <w:top w:val="none" w:sz="0" w:space="0" w:color="auto"/>
        <w:left w:val="none" w:sz="0" w:space="0" w:color="auto"/>
        <w:bottom w:val="none" w:sz="0" w:space="0" w:color="auto"/>
        <w:right w:val="none" w:sz="0" w:space="0" w:color="auto"/>
      </w:divBdr>
    </w:div>
    <w:div w:id="1691371134">
      <w:bodyDiv w:val="1"/>
      <w:marLeft w:val="0"/>
      <w:marRight w:val="0"/>
      <w:marTop w:val="0"/>
      <w:marBottom w:val="0"/>
      <w:divBdr>
        <w:top w:val="none" w:sz="0" w:space="0" w:color="auto"/>
        <w:left w:val="none" w:sz="0" w:space="0" w:color="auto"/>
        <w:bottom w:val="none" w:sz="0" w:space="0" w:color="auto"/>
        <w:right w:val="none" w:sz="0" w:space="0" w:color="auto"/>
      </w:divBdr>
    </w:div>
    <w:div w:id="1719084959">
      <w:bodyDiv w:val="1"/>
      <w:marLeft w:val="0"/>
      <w:marRight w:val="0"/>
      <w:marTop w:val="0"/>
      <w:marBottom w:val="0"/>
      <w:divBdr>
        <w:top w:val="none" w:sz="0" w:space="0" w:color="auto"/>
        <w:left w:val="none" w:sz="0" w:space="0" w:color="auto"/>
        <w:bottom w:val="none" w:sz="0" w:space="0" w:color="auto"/>
        <w:right w:val="none" w:sz="0" w:space="0" w:color="auto"/>
      </w:divBdr>
    </w:div>
    <w:div w:id="1721126778">
      <w:bodyDiv w:val="1"/>
      <w:marLeft w:val="0"/>
      <w:marRight w:val="0"/>
      <w:marTop w:val="0"/>
      <w:marBottom w:val="0"/>
      <w:divBdr>
        <w:top w:val="none" w:sz="0" w:space="0" w:color="auto"/>
        <w:left w:val="none" w:sz="0" w:space="0" w:color="auto"/>
        <w:bottom w:val="none" w:sz="0" w:space="0" w:color="auto"/>
        <w:right w:val="none" w:sz="0" w:space="0" w:color="auto"/>
      </w:divBdr>
    </w:div>
    <w:div w:id="1727492019">
      <w:bodyDiv w:val="1"/>
      <w:marLeft w:val="0"/>
      <w:marRight w:val="0"/>
      <w:marTop w:val="0"/>
      <w:marBottom w:val="0"/>
      <w:divBdr>
        <w:top w:val="none" w:sz="0" w:space="0" w:color="auto"/>
        <w:left w:val="none" w:sz="0" w:space="0" w:color="auto"/>
        <w:bottom w:val="none" w:sz="0" w:space="0" w:color="auto"/>
        <w:right w:val="none" w:sz="0" w:space="0" w:color="auto"/>
      </w:divBdr>
    </w:div>
    <w:div w:id="1814978914">
      <w:bodyDiv w:val="1"/>
      <w:marLeft w:val="0"/>
      <w:marRight w:val="0"/>
      <w:marTop w:val="0"/>
      <w:marBottom w:val="0"/>
      <w:divBdr>
        <w:top w:val="none" w:sz="0" w:space="0" w:color="auto"/>
        <w:left w:val="none" w:sz="0" w:space="0" w:color="auto"/>
        <w:bottom w:val="none" w:sz="0" w:space="0" w:color="auto"/>
        <w:right w:val="none" w:sz="0" w:space="0" w:color="auto"/>
      </w:divBdr>
    </w:div>
    <w:div w:id="1815676192">
      <w:bodyDiv w:val="1"/>
      <w:marLeft w:val="0"/>
      <w:marRight w:val="0"/>
      <w:marTop w:val="0"/>
      <w:marBottom w:val="0"/>
      <w:divBdr>
        <w:top w:val="none" w:sz="0" w:space="0" w:color="auto"/>
        <w:left w:val="none" w:sz="0" w:space="0" w:color="auto"/>
        <w:bottom w:val="none" w:sz="0" w:space="0" w:color="auto"/>
        <w:right w:val="none" w:sz="0" w:space="0" w:color="auto"/>
      </w:divBdr>
    </w:div>
    <w:div w:id="1825927809">
      <w:bodyDiv w:val="1"/>
      <w:marLeft w:val="0"/>
      <w:marRight w:val="0"/>
      <w:marTop w:val="0"/>
      <w:marBottom w:val="0"/>
      <w:divBdr>
        <w:top w:val="none" w:sz="0" w:space="0" w:color="auto"/>
        <w:left w:val="none" w:sz="0" w:space="0" w:color="auto"/>
        <w:bottom w:val="none" w:sz="0" w:space="0" w:color="auto"/>
        <w:right w:val="none" w:sz="0" w:space="0" w:color="auto"/>
      </w:divBdr>
    </w:div>
    <w:div w:id="1936665209">
      <w:bodyDiv w:val="1"/>
      <w:marLeft w:val="0"/>
      <w:marRight w:val="0"/>
      <w:marTop w:val="0"/>
      <w:marBottom w:val="0"/>
      <w:divBdr>
        <w:top w:val="none" w:sz="0" w:space="0" w:color="auto"/>
        <w:left w:val="none" w:sz="0" w:space="0" w:color="auto"/>
        <w:bottom w:val="none" w:sz="0" w:space="0" w:color="auto"/>
        <w:right w:val="none" w:sz="0" w:space="0" w:color="auto"/>
      </w:divBdr>
    </w:div>
    <w:div w:id="19609162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2.png"/><Relationship Id="rId273" Type="http://schemas.openxmlformats.org/officeDocument/2006/relationships/image" Target="media/image33.png"/><Relationship Id="rId281" Type="http://schemas.openxmlformats.org/officeDocument/2006/relationships/image" Target="media/image41.png"/><Relationship Id="rId286" Type="http://schemas.microsoft.com/office/2011/relationships/people" Target="people.xml"/><Relationship Id="rId21" Type="http://schemas.openxmlformats.org/officeDocument/2006/relationships/image" Target="media/image4.emf"/><Relationship Id="rId120" Type="http://schemas.openxmlformats.org/officeDocument/2006/relationships/image" Target="media/image5.png"/><Relationship Id="rId125" Type="http://schemas.openxmlformats.org/officeDocument/2006/relationships/image" Target="media/image8.png"/><Relationship Id="rId138" Type="http://schemas.openxmlformats.org/officeDocument/2006/relationships/customXml" Target="ink/ink8.xml"/><Relationship Id="rId7" Type="http://schemas.openxmlformats.org/officeDocument/2006/relationships/settings" Target="settings.xml"/><Relationship Id="rId196" Type="http://schemas.openxmlformats.org/officeDocument/2006/relationships/image" Target="media/image17.png"/><Relationship Id="rId200" Type="http://schemas.openxmlformats.org/officeDocument/2006/relationships/image" Target="media/image21.png"/><Relationship Id="rId205"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1.png"/><Relationship Id="rId271" Type="http://schemas.openxmlformats.org/officeDocument/2006/relationships/image" Target="media/image260.png"/><Relationship Id="rId276" Type="http://schemas.openxmlformats.org/officeDocument/2006/relationships/image" Target="media/image36.png"/><Relationship Id="rId284" Type="http://schemas.openxmlformats.org/officeDocument/2006/relationships/image" Target="media/image44.jpeg"/><Relationship Id="rId11" Type="http://schemas.openxmlformats.org/officeDocument/2006/relationships/comments" Target="comments.xml"/><Relationship Id="rId123" Type="http://schemas.openxmlformats.org/officeDocument/2006/relationships/image" Target="media/image7.png"/><Relationship Id="rId128" Type="http://schemas.openxmlformats.org/officeDocument/2006/relationships/image" Target="media/image11.png"/><Relationship Id="rId136" Type="http://schemas.openxmlformats.org/officeDocument/2006/relationships/customXml" Target="ink/ink7.xml"/><Relationship Id="rId5" Type="http://schemas.openxmlformats.org/officeDocument/2006/relationships/numbering" Target="numbering.xml"/><Relationship Id="rId15" Type="http://schemas.openxmlformats.org/officeDocument/2006/relationships/customXml" Target="ink/ink1.xml"/><Relationship Id="rId23" Type="http://schemas.openxmlformats.org/officeDocument/2006/relationships/customXml" Target="ink/ink3.xml"/><Relationship Id="rId119" Type="http://schemas.openxmlformats.org/officeDocument/2006/relationships/image" Target="media/image170.png"/><Relationship Id="rId127" Type="http://schemas.openxmlformats.org/officeDocument/2006/relationships/image" Target="media/image10.png"/><Relationship Id="rId194" Type="http://schemas.openxmlformats.org/officeDocument/2006/relationships/image" Target="media/image15.png"/><Relationship Id="rId199" Type="http://schemas.openxmlformats.org/officeDocument/2006/relationships/image" Target="media/image20.png"/><Relationship Id="rId203" Type="http://schemas.openxmlformats.org/officeDocument/2006/relationships/image" Target="media/image24.png"/><Relationship Id="rId208" Type="http://schemas.openxmlformats.org/officeDocument/2006/relationships/image" Target="media/image29.png"/><Relationship Id="rId270" Type="http://schemas.openxmlformats.org/officeDocument/2006/relationships/image" Target="media/image25.jpeg"/><Relationship Id="rId275" Type="http://schemas.openxmlformats.org/officeDocument/2006/relationships/image" Target="media/image35.png"/><Relationship Id="rId283" Type="http://schemas.openxmlformats.org/officeDocument/2006/relationships/image" Target="media/image43.jpeg"/><Relationship Id="rId10" Type="http://schemas.openxmlformats.org/officeDocument/2006/relationships/endnotes" Target="endnotes.xml"/><Relationship Id="rId19" Type="http://schemas.openxmlformats.org/officeDocument/2006/relationships/image" Target="media/image3.PNG"/><Relationship Id="rId122" Type="http://schemas.openxmlformats.org/officeDocument/2006/relationships/customXml" Target="ink/ink4.xml"/><Relationship Id="rId130" Type="http://schemas.openxmlformats.org/officeDocument/2006/relationships/customXml" Target="ink/ink6.xml"/><Relationship Id="rId135" Type="http://schemas.openxmlformats.org/officeDocument/2006/relationships/image" Target="media/image13.png"/><Relationship Id="rId198" Type="http://schemas.openxmlformats.org/officeDocument/2006/relationships/image" Target="media/image19.png"/><Relationship Id="rId211" Type="http://schemas.openxmlformats.org/officeDocument/2006/relationships/image" Target="media/image31.png"/><Relationship Id="rId274" Type="http://schemas.openxmlformats.org/officeDocument/2006/relationships/image" Target="media/image34.png"/><Relationship Id="rId279" Type="http://schemas.openxmlformats.org/officeDocument/2006/relationships/image" Target="media/image39.png"/><Relationship Id="rId287"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4.jpg"/><Relationship Id="rId126" Type="http://schemas.openxmlformats.org/officeDocument/2006/relationships/image" Target="media/image9.png"/><Relationship Id="rId193" Type="http://schemas.openxmlformats.org/officeDocument/2006/relationships/customXml" Target="ink/ink9.xml"/><Relationship Id="rId202" Type="http://schemas.openxmlformats.org/officeDocument/2006/relationships/image" Target="media/image23.png"/><Relationship Id="rId207" Type="http://schemas.openxmlformats.org/officeDocument/2006/relationships/image" Target="media/image28.png"/><Relationship Id="rId210" Type="http://schemas.openxmlformats.org/officeDocument/2006/relationships/image" Target="media/image30.jpg"/><Relationship Id="rId278" Type="http://schemas.openxmlformats.org/officeDocument/2006/relationships/image" Target="media/image38.png"/><Relationship Id="rId282" Type="http://schemas.openxmlformats.org/officeDocument/2006/relationships/image" Target="media/image42.png"/><Relationship Id="rId8" Type="http://schemas.openxmlformats.org/officeDocument/2006/relationships/webSettings" Target="webSettings.xml"/><Relationship Id="rId121" Type="http://schemas.openxmlformats.org/officeDocument/2006/relationships/image" Target="media/image6.png"/><Relationship Id="rId192" Type="http://schemas.openxmlformats.org/officeDocument/2006/relationships/image" Target="media/image56.png"/><Relationship Id="rId197" Type="http://schemas.openxmlformats.org/officeDocument/2006/relationships/image" Target="media/image18.png"/><Relationship Id="rId206" Type="http://schemas.openxmlformats.org/officeDocument/2006/relationships/image" Target="media/image27.png"/><Relationship Id="rId3" Type="http://schemas.openxmlformats.org/officeDocument/2006/relationships/customXml" Target="../customXml/item3.xml"/><Relationship Id="rId201" Type="http://schemas.openxmlformats.org/officeDocument/2006/relationships/image" Target="media/image22.png"/><Relationship Id="rId277" Type="http://schemas.openxmlformats.org/officeDocument/2006/relationships/image" Target="media/image37.png"/><Relationship Id="rId285" Type="http://schemas.openxmlformats.org/officeDocument/2006/relationships/fontTable" Target="fontTable.xml"/><Relationship Id="rId12" Type="http://schemas.microsoft.com/office/2011/relationships/commentsExtended" Target="commentsExtended.xml"/><Relationship Id="rId17" Type="http://schemas.openxmlformats.org/officeDocument/2006/relationships/image" Target="media/image1.jpg"/><Relationship Id="rId124" Type="http://schemas.openxmlformats.org/officeDocument/2006/relationships/customXml" Target="ink/ink5.xml"/><Relationship Id="rId129" Type="http://schemas.openxmlformats.org/officeDocument/2006/relationships/image" Target="media/image12.png"/><Relationship Id="rId137" Type="http://schemas.openxmlformats.org/officeDocument/2006/relationships/image" Target="media/image14.png"/><Relationship Id="rId272" Type="http://schemas.openxmlformats.org/officeDocument/2006/relationships/image" Target="media/image32.png"/><Relationship Id="rId280" Type="http://schemas.openxmlformats.org/officeDocument/2006/relationships/image" Target="media/image40.png"/><Relationship Id="rId20" Type="http://schemas.openxmlformats.org/officeDocument/2006/relationships/customXml" Target="ink/ink2.xml"/><Relationship Id="rId195" Type="http://schemas.openxmlformats.org/officeDocument/2006/relationships/image" Target="media/image16.png"/><Relationship Id="rId20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04" Type="http://schemas.openxmlformats.org/officeDocument/2006/relationships/image" Target="media/image25.png"/><Relationship Id="rId28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AA66B63DB1544E58FB2819DC57201C4"/>
        <w:category>
          <w:name w:val="General"/>
          <w:gallery w:val="placeholder"/>
        </w:category>
        <w:types>
          <w:type w:val="bbPlcHdr"/>
        </w:types>
        <w:behaviors>
          <w:behavior w:val="content"/>
        </w:behaviors>
        <w:guid w:val="{6BB72990-76E0-4617-A5C0-16618A0A861E}"/>
      </w:docPartPr>
      <w:docPartBody>
        <w:p w:rsidR="009C0B27" w:rsidRDefault="002A7A92" w:rsidP="002A7A92">
          <w:pPr>
            <w:pStyle w:val="DAA66B63DB1544E58FB2819DC57201C4"/>
          </w:pPr>
          <w:r>
            <w:rPr>
              <w:rStyle w:val="PlaceholderText"/>
            </w:rPr>
            <w:t>Type Title Here in Title Case: Do Not Capitalize Conjunctions, Prepositions, or Articles</w:t>
          </w:r>
        </w:p>
      </w:docPartBody>
    </w:docPart>
    <w:docPart>
      <w:docPartPr>
        <w:name w:val="23CFB87BF26D4BEAADE3732B4147496C"/>
        <w:category>
          <w:name w:val="General"/>
          <w:gallery w:val="placeholder"/>
        </w:category>
        <w:types>
          <w:type w:val="bbPlcHdr"/>
        </w:types>
        <w:behaviors>
          <w:behavior w:val="content"/>
        </w:behaviors>
        <w:guid w:val="{A1F0E643-4D4F-449B-B5EA-DC2C83522457}"/>
      </w:docPartPr>
      <w:docPartBody>
        <w:p w:rsidR="009C0B27" w:rsidRDefault="002A7A92" w:rsidP="002A7A92">
          <w:pPr>
            <w:pStyle w:val="23CFB87BF26D4BEAADE3732B4147496C"/>
          </w:pPr>
          <w:r>
            <w:rPr>
              <w:rStyle w:val="PlaceholderText"/>
              <w:rFonts w:eastAsiaTheme="minorHAnsi"/>
            </w:rPr>
            <w:t>Select document type</w:t>
          </w:r>
        </w:p>
      </w:docPartBody>
    </w:docPart>
    <w:docPart>
      <w:docPartPr>
        <w:name w:val="3B05662BA26A4DEFABBD4CBF37A03EB6"/>
        <w:category>
          <w:name w:val="General"/>
          <w:gallery w:val="placeholder"/>
        </w:category>
        <w:types>
          <w:type w:val="bbPlcHdr"/>
        </w:types>
        <w:behaviors>
          <w:behavior w:val="content"/>
        </w:behaviors>
        <w:guid w:val="{9B27621D-A3D0-4466-ACE1-595275A06C02}"/>
      </w:docPartPr>
      <w:docPartBody>
        <w:p w:rsidR="009C0B27" w:rsidRDefault="002A7A92" w:rsidP="002A7A92">
          <w:pPr>
            <w:pStyle w:val="3B05662BA26A4DEFABBD4CBF37A03EB6"/>
          </w:pPr>
          <w:r>
            <w:rPr>
              <w:rStyle w:val="PlaceholderText"/>
              <w:rFonts w:eastAsiaTheme="minorHAnsi"/>
            </w:rPr>
            <w:t>Type name of college</w:t>
          </w:r>
        </w:p>
      </w:docPartBody>
    </w:docPart>
    <w:docPart>
      <w:docPartPr>
        <w:name w:val="38D3768F4B5342D4970E894C78D9857B"/>
        <w:category>
          <w:name w:val="General"/>
          <w:gallery w:val="placeholder"/>
        </w:category>
        <w:types>
          <w:type w:val="bbPlcHdr"/>
        </w:types>
        <w:behaviors>
          <w:behavior w:val="content"/>
        </w:behaviors>
        <w:guid w:val="{4AB2BE59-D2A7-471B-A9BF-FF3D3C1AB071}"/>
      </w:docPartPr>
      <w:docPartBody>
        <w:p w:rsidR="009C0B27" w:rsidRDefault="002A7A92" w:rsidP="002A7A92">
          <w:pPr>
            <w:pStyle w:val="38D3768F4B5342D4970E894C78D9857B"/>
          </w:pPr>
          <w:r>
            <w:rPr>
              <w:rStyle w:val="PlaceholderText"/>
              <w:rFonts w:eastAsiaTheme="minorHAnsi"/>
            </w:rPr>
            <w:t>Select degree</w:t>
          </w:r>
        </w:p>
      </w:docPartBody>
    </w:docPart>
    <w:docPart>
      <w:docPartPr>
        <w:name w:val="8F5983273EE2408DAFED70FF47CCA55A"/>
        <w:category>
          <w:name w:val="General"/>
          <w:gallery w:val="placeholder"/>
        </w:category>
        <w:types>
          <w:type w:val="bbPlcHdr"/>
        </w:types>
        <w:behaviors>
          <w:behavior w:val="content"/>
        </w:behaviors>
        <w:guid w:val="{3C525AEC-B1E4-4373-B507-267CA30B6C08}"/>
      </w:docPartPr>
      <w:docPartBody>
        <w:p w:rsidR="009C0B27" w:rsidRDefault="002A7A92" w:rsidP="002A7A92">
          <w:pPr>
            <w:pStyle w:val="8F5983273EE2408DAFED70FF47CCA55A"/>
          </w:pPr>
          <w:r>
            <w:rPr>
              <w:rStyle w:val="PlaceholderText"/>
              <w:rFonts w:eastAsiaTheme="minorHAnsi"/>
            </w:rPr>
            <w:t>Type First M. Last Name</w:t>
          </w:r>
        </w:p>
      </w:docPartBody>
    </w:docPart>
    <w:docPart>
      <w:docPartPr>
        <w:name w:val="1E6F015766294B959990C46C50463E35"/>
        <w:category>
          <w:name w:val="General"/>
          <w:gallery w:val="placeholder"/>
        </w:category>
        <w:types>
          <w:type w:val="bbPlcHdr"/>
        </w:types>
        <w:behaviors>
          <w:behavior w:val="content"/>
        </w:behaviors>
        <w:guid w:val="{AD5ADCD9-16BB-462E-A7C8-8FE68CD4E9CE}"/>
      </w:docPartPr>
      <w:docPartBody>
        <w:p w:rsidR="009C0B27" w:rsidRDefault="002A7A92" w:rsidP="002A7A92">
          <w:pPr>
            <w:pStyle w:val="1E6F015766294B959990C46C50463E35"/>
          </w:pPr>
          <w:r>
            <w:rPr>
              <w:rStyle w:val="PlaceholderText"/>
              <w:rFonts w:eastAsiaTheme="minorHAnsi"/>
            </w:rPr>
            <w:t>Select month of graduation</w:t>
          </w:r>
        </w:p>
      </w:docPartBody>
    </w:docPart>
    <w:docPart>
      <w:docPartPr>
        <w:name w:val="2E8D70AF0A0E46A3A9475CBE1C4CA0CC"/>
        <w:category>
          <w:name w:val="General"/>
          <w:gallery w:val="placeholder"/>
        </w:category>
        <w:types>
          <w:type w:val="bbPlcHdr"/>
        </w:types>
        <w:behaviors>
          <w:behavior w:val="content"/>
        </w:behaviors>
        <w:guid w:val="{D9C7BB51-9897-4964-98DC-41CEFA7844F6}"/>
      </w:docPartPr>
      <w:docPartBody>
        <w:p w:rsidR="009C0B27" w:rsidRDefault="002A7A92" w:rsidP="002A7A92">
          <w:pPr>
            <w:pStyle w:val="2E8D70AF0A0E46A3A9475CBE1C4CA0CC"/>
          </w:pPr>
          <w:r>
            <w:rPr>
              <w:rStyle w:val="PlaceholderText"/>
              <w:rFonts w:eastAsiaTheme="minorHAnsi"/>
            </w:rPr>
            <w:t>Select year</w:t>
          </w:r>
        </w:p>
      </w:docPartBody>
    </w:docPart>
    <w:docPart>
      <w:docPartPr>
        <w:name w:val="2E3A2E3962D34381B9636F1BA0863BA6"/>
        <w:category>
          <w:name w:val="General"/>
          <w:gallery w:val="placeholder"/>
        </w:category>
        <w:types>
          <w:type w:val="bbPlcHdr"/>
        </w:types>
        <w:behaviors>
          <w:behavior w:val="content"/>
        </w:behaviors>
        <w:guid w:val="{47EC3997-E7DD-460D-BC42-2B38FC655F99}"/>
      </w:docPartPr>
      <w:docPartBody>
        <w:p w:rsidR="009C0B27" w:rsidRDefault="002A7A92" w:rsidP="002A7A92">
          <w:pPr>
            <w:pStyle w:val="2E3A2E3962D34381B9636F1BA0863BA6"/>
          </w:pPr>
          <w:r>
            <w:rPr>
              <w:rStyle w:val="PlaceholderText"/>
              <w:rFonts w:eastAsiaTheme="minorHAnsi"/>
            </w:rPr>
            <w:t>Select year</w:t>
          </w:r>
        </w:p>
      </w:docPartBody>
    </w:docPart>
    <w:docPart>
      <w:docPartPr>
        <w:name w:val="E4EB00EB1F444887A4660776E92397DC"/>
        <w:category>
          <w:name w:val="General"/>
          <w:gallery w:val="placeholder"/>
        </w:category>
        <w:types>
          <w:type w:val="bbPlcHdr"/>
        </w:types>
        <w:behaviors>
          <w:behavior w:val="content"/>
        </w:behaviors>
        <w:guid w:val="{DE3732D9-1419-49C1-A98F-D7B5F936F376}"/>
      </w:docPartPr>
      <w:docPartBody>
        <w:p w:rsidR="009C0B27" w:rsidRDefault="002A7A92" w:rsidP="002A7A92">
          <w:pPr>
            <w:pStyle w:val="E4EB00EB1F444887A4660776E92397DC"/>
          </w:pPr>
          <w:r>
            <w:rPr>
              <w:rStyle w:val="PlaceholderText"/>
              <w:rFonts w:eastAsiaTheme="minorHAnsi"/>
            </w:rPr>
            <w:t>Type First M. Last Name</w:t>
          </w:r>
        </w:p>
      </w:docPartBody>
    </w:docPart>
    <w:docPart>
      <w:docPartPr>
        <w:name w:val="FA494FD6A3A34B7EB9A19F155DEACB9D"/>
        <w:category>
          <w:name w:val="General"/>
          <w:gallery w:val="placeholder"/>
        </w:category>
        <w:types>
          <w:type w:val="bbPlcHdr"/>
        </w:types>
        <w:behaviors>
          <w:behavior w:val="content"/>
        </w:behaviors>
        <w:guid w:val="{1ACC3865-F631-42C4-B68F-07FCFF9496E2}"/>
      </w:docPartPr>
      <w:docPartBody>
        <w:p w:rsidR="009C0B27" w:rsidRDefault="002A7A92" w:rsidP="002A7A92">
          <w:pPr>
            <w:pStyle w:val="FA494FD6A3A34B7EB9A19F155DEACB9D"/>
          </w:pPr>
          <w:r>
            <w:rPr>
              <w:rStyle w:val="PlaceholderText"/>
              <w:rFonts w:eastAsiaTheme="minorHAnsi"/>
            </w:rPr>
            <w:t>Select document type</w:t>
          </w:r>
        </w:p>
      </w:docPartBody>
    </w:docPart>
    <w:docPart>
      <w:docPartPr>
        <w:name w:val="F95834A6F7A3442AA11968CE9881DEB3"/>
        <w:category>
          <w:name w:val="General"/>
          <w:gallery w:val="placeholder"/>
        </w:category>
        <w:types>
          <w:type w:val="bbPlcHdr"/>
        </w:types>
        <w:behaviors>
          <w:behavior w:val="content"/>
        </w:behaviors>
        <w:guid w:val="{4EA33C3E-56FC-463B-91B4-FB6518E666A5}"/>
      </w:docPartPr>
      <w:docPartBody>
        <w:p w:rsidR="009C0B27" w:rsidRDefault="002A7A92" w:rsidP="002A7A92">
          <w:pPr>
            <w:pStyle w:val="F95834A6F7A3442AA11968CE9881DEB3"/>
          </w:pPr>
          <w:r>
            <w:rPr>
              <w:rStyle w:val="PlaceholderText"/>
            </w:rPr>
            <w:t>Type Title Here in Title Case: Do Not Capitalize Conjunctions, Prepositions, or Articles</w:t>
          </w:r>
        </w:p>
      </w:docPartBody>
    </w:docPart>
    <w:docPart>
      <w:docPartPr>
        <w:name w:val="4DE021E8379F410CA66A8C0E825E5670"/>
        <w:category>
          <w:name w:val="General"/>
          <w:gallery w:val="placeholder"/>
        </w:category>
        <w:types>
          <w:type w:val="bbPlcHdr"/>
        </w:types>
        <w:behaviors>
          <w:behavior w:val="content"/>
        </w:behaviors>
        <w:guid w:val="{C09ADCC2-DFBF-4A89-8891-460B259F3132}"/>
      </w:docPartPr>
      <w:docPartBody>
        <w:p w:rsidR="009C0B27" w:rsidRDefault="002A7A92" w:rsidP="002A7A92">
          <w:pPr>
            <w:pStyle w:val="4DE021E8379F410CA66A8C0E825E5670"/>
          </w:pPr>
          <w:r>
            <w:rPr>
              <w:rStyle w:val="PlaceholderText"/>
              <w:rFonts w:eastAsiaTheme="minorHAnsi"/>
              <w:caps/>
            </w:rPr>
            <w:t>type first m. last name</w:t>
          </w:r>
        </w:p>
      </w:docPartBody>
    </w:docPart>
    <w:docPart>
      <w:docPartPr>
        <w:name w:val="3E15C6579BEE40108306A1F226DE99AB"/>
        <w:category>
          <w:name w:val="General"/>
          <w:gallery w:val="placeholder"/>
        </w:category>
        <w:types>
          <w:type w:val="bbPlcHdr"/>
        </w:types>
        <w:behaviors>
          <w:behavior w:val="content"/>
        </w:behaviors>
        <w:guid w:val="{481E1798-F42E-40C0-847D-FE942172FF16}"/>
      </w:docPartPr>
      <w:docPartBody>
        <w:p w:rsidR="009C0B27" w:rsidRDefault="002A7A92" w:rsidP="002A7A92">
          <w:pPr>
            <w:pStyle w:val="3E15C6579BEE40108306A1F226DE99AB"/>
          </w:pPr>
          <w:r>
            <w:rPr>
              <w:rStyle w:val="PlaceholderText"/>
              <w:rFonts w:eastAsiaTheme="minorHAnsi"/>
            </w:rPr>
            <w:t>Select department</w:t>
          </w:r>
        </w:p>
      </w:docPartBody>
    </w:docPart>
    <w:docPart>
      <w:docPartPr>
        <w:name w:val="2744AB057D904D84AC6482148C7525CD"/>
        <w:category>
          <w:name w:val="General"/>
          <w:gallery w:val="placeholder"/>
        </w:category>
        <w:types>
          <w:type w:val="bbPlcHdr"/>
        </w:types>
        <w:behaviors>
          <w:behavior w:val="content"/>
        </w:behaviors>
        <w:guid w:val="{FE70BCB8-9B6A-498B-8416-9C3EE3B24599}"/>
      </w:docPartPr>
      <w:docPartBody>
        <w:p w:rsidR="009C0B27" w:rsidRDefault="002A7A92" w:rsidP="002A7A92">
          <w:pPr>
            <w:pStyle w:val="2744AB057D904D84AC6482148C7525CD"/>
          </w:pPr>
          <w:r>
            <w:rPr>
              <w:rStyle w:val="PlaceholderText"/>
              <w:rFonts w:eastAsiaTheme="minorHAnsi"/>
            </w:rPr>
            <w:t>Type advisor’s First M. Last Name</w:t>
          </w:r>
        </w:p>
      </w:docPartBody>
    </w:docPart>
    <w:docPart>
      <w:docPartPr>
        <w:name w:val="7B5C4FE9C4A94C628210A30EF03090AF"/>
        <w:category>
          <w:name w:val="General"/>
          <w:gallery w:val="placeholder"/>
        </w:category>
        <w:types>
          <w:type w:val="bbPlcHdr"/>
        </w:types>
        <w:behaviors>
          <w:behavior w:val="content"/>
        </w:behaviors>
        <w:guid w:val="{593A0153-C8D7-4FBB-9253-70776F5CFB13}"/>
      </w:docPartPr>
      <w:docPartBody>
        <w:p w:rsidR="009C0B27" w:rsidRDefault="002A7A92" w:rsidP="002A7A92">
          <w:pPr>
            <w:pStyle w:val="7B5C4FE9C4A94C628210A30EF03090AF"/>
          </w:pPr>
          <w:r>
            <w:rPr>
              <w:rStyle w:val="PlaceholderText"/>
              <w:rFonts w:eastAsiaTheme="minorHAnsi"/>
            </w:rPr>
            <w:t>Select advisor’s professional title</w:t>
          </w:r>
        </w:p>
      </w:docPartBody>
    </w:docPart>
    <w:docPart>
      <w:docPartPr>
        <w:name w:val="DF4B3BD9C81C41B4AD75EFB20D08B3E2"/>
        <w:category>
          <w:name w:val="General"/>
          <w:gallery w:val="placeholder"/>
        </w:category>
        <w:types>
          <w:type w:val="bbPlcHdr"/>
        </w:types>
        <w:behaviors>
          <w:behavior w:val="content"/>
        </w:behaviors>
        <w:guid w:val="{30956BE1-B9C6-4617-AE4A-6F621ADD42BA}"/>
      </w:docPartPr>
      <w:docPartBody>
        <w:p w:rsidR="009C0B27" w:rsidRDefault="002A7A92" w:rsidP="002A7A92">
          <w:pPr>
            <w:pStyle w:val="DF4B3BD9C81C41B4AD75EFB20D08B3E2"/>
          </w:pPr>
          <w:r>
            <w:rPr>
              <w:rStyle w:val="PlaceholderText"/>
              <w:rFonts w:eastAsiaTheme="minorHAnsi"/>
            </w:rPr>
            <w:t>Type name of department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A92"/>
    <w:rsid w:val="000135B8"/>
    <w:rsid w:val="0004173A"/>
    <w:rsid w:val="00045D2F"/>
    <w:rsid w:val="00047539"/>
    <w:rsid w:val="0005106F"/>
    <w:rsid w:val="00060415"/>
    <w:rsid w:val="00076DF9"/>
    <w:rsid w:val="00077A5F"/>
    <w:rsid w:val="000B4CDD"/>
    <w:rsid w:val="000D0543"/>
    <w:rsid w:val="001043D4"/>
    <w:rsid w:val="00104BE6"/>
    <w:rsid w:val="001069F5"/>
    <w:rsid w:val="00127EDE"/>
    <w:rsid w:val="00130A54"/>
    <w:rsid w:val="001508DB"/>
    <w:rsid w:val="00161952"/>
    <w:rsid w:val="00187655"/>
    <w:rsid w:val="001C1ED2"/>
    <w:rsid w:val="001E0B6F"/>
    <w:rsid w:val="001F159F"/>
    <w:rsid w:val="001F170F"/>
    <w:rsid w:val="0025368E"/>
    <w:rsid w:val="00276012"/>
    <w:rsid w:val="002A7A92"/>
    <w:rsid w:val="002C17A6"/>
    <w:rsid w:val="002C1C7C"/>
    <w:rsid w:val="002C3166"/>
    <w:rsid w:val="002D5027"/>
    <w:rsid w:val="002F3BE8"/>
    <w:rsid w:val="00330E83"/>
    <w:rsid w:val="00331A3F"/>
    <w:rsid w:val="00351C31"/>
    <w:rsid w:val="00355B00"/>
    <w:rsid w:val="00357689"/>
    <w:rsid w:val="003B57C6"/>
    <w:rsid w:val="003B7F91"/>
    <w:rsid w:val="003E453E"/>
    <w:rsid w:val="00443905"/>
    <w:rsid w:val="00467029"/>
    <w:rsid w:val="00467FF9"/>
    <w:rsid w:val="00490178"/>
    <w:rsid w:val="004B274D"/>
    <w:rsid w:val="004F4273"/>
    <w:rsid w:val="0052718D"/>
    <w:rsid w:val="0055257B"/>
    <w:rsid w:val="00556393"/>
    <w:rsid w:val="00561C20"/>
    <w:rsid w:val="00597B5F"/>
    <w:rsid w:val="005B0337"/>
    <w:rsid w:val="005D58AD"/>
    <w:rsid w:val="005E127C"/>
    <w:rsid w:val="006060A3"/>
    <w:rsid w:val="006216B1"/>
    <w:rsid w:val="006510FD"/>
    <w:rsid w:val="006701C5"/>
    <w:rsid w:val="00677703"/>
    <w:rsid w:val="006B3F4F"/>
    <w:rsid w:val="006E2974"/>
    <w:rsid w:val="006E526F"/>
    <w:rsid w:val="00702267"/>
    <w:rsid w:val="00707315"/>
    <w:rsid w:val="007079E9"/>
    <w:rsid w:val="00717F44"/>
    <w:rsid w:val="007357C1"/>
    <w:rsid w:val="00735FA3"/>
    <w:rsid w:val="00741554"/>
    <w:rsid w:val="0076258A"/>
    <w:rsid w:val="00777DB4"/>
    <w:rsid w:val="007C7DB2"/>
    <w:rsid w:val="007D57DB"/>
    <w:rsid w:val="00811038"/>
    <w:rsid w:val="00847A84"/>
    <w:rsid w:val="008611E4"/>
    <w:rsid w:val="00887893"/>
    <w:rsid w:val="008B0AF9"/>
    <w:rsid w:val="008B7487"/>
    <w:rsid w:val="008D2A28"/>
    <w:rsid w:val="008F0F1B"/>
    <w:rsid w:val="00901F8A"/>
    <w:rsid w:val="00925278"/>
    <w:rsid w:val="00947E50"/>
    <w:rsid w:val="0096019B"/>
    <w:rsid w:val="00974C70"/>
    <w:rsid w:val="00986533"/>
    <w:rsid w:val="009967FE"/>
    <w:rsid w:val="009A1DE6"/>
    <w:rsid w:val="009C0B27"/>
    <w:rsid w:val="009D6595"/>
    <w:rsid w:val="00A03097"/>
    <w:rsid w:val="00A04F9C"/>
    <w:rsid w:val="00A6676C"/>
    <w:rsid w:val="00A8660B"/>
    <w:rsid w:val="00A95695"/>
    <w:rsid w:val="00A95EF4"/>
    <w:rsid w:val="00AA0731"/>
    <w:rsid w:val="00AF5BD5"/>
    <w:rsid w:val="00B456F0"/>
    <w:rsid w:val="00B509C8"/>
    <w:rsid w:val="00B60944"/>
    <w:rsid w:val="00B92DCF"/>
    <w:rsid w:val="00B9431B"/>
    <w:rsid w:val="00BC04F6"/>
    <w:rsid w:val="00BD6C11"/>
    <w:rsid w:val="00BF11AE"/>
    <w:rsid w:val="00C309EE"/>
    <w:rsid w:val="00C5609F"/>
    <w:rsid w:val="00C85F84"/>
    <w:rsid w:val="00C93AF1"/>
    <w:rsid w:val="00D1172A"/>
    <w:rsid w:val="00D4226F"/>
    <w:rsid w:val="00D43B4D"/>
    <w:rsid w:val="00D5756E"/>
    <w:rsid w:val="00D85B5D"/>
    <w:rsid w:val="00D86500"/>
    <w:rsid w:val="00DA7732"/>
    <w:rsid w:val="00DE3C9E"/>
    <w:rsid w:val="00DF03F1"/>
    <w:rsid w:val="00E004A3"/>
    <w:rsid w:val="00E30FC2"/>
    <w:rsid w:val="00E42CCE"/>
    <w:rsid w:val="00E4517A"/>
    <w:rsid w:val="00E54500"/>
    <w:rsid w:val="00E8682E"/>
    <w:rsid w:val="00E9545F"/>
    <w:rsid w:val="00ED3A2B"/>
    <w:rsid w:val="00EF378E"/>
    <w:rsid w:val="00F357B1"/>
    <w:rsid w:val="00FA4F63"/>
    <w:rsid w:val="00FE00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D0543"/>
    <w:rPr>
      <w:color w:val="808080"/>
    </w:rPr>
  </w:style>
  <w:style w:type="paragraph" w:customStyle="1" w:styleId="DAA66B63DB1544E58FB2819DC57201C4">
    <w:name w:val="DAA66B63DB1544E58FB2819DC57201C4"/>
    <w:rsid w:val="002A7A92"/>
  </w:style>
  <w:style w:type="paragraph" w:customStyle="1" w:styleId="23CFB87BF26D4BEAADE3732B4147496C">
    <w:name w:val="23CFB87BF26D4BEAADE3732B4147496C"/>
    <w:rsid w:val="002A7A92"/>
  </w:style>
  <w:style w:type="paragraph" w:customStyle="1" w:styleId="3B05662BA26A4DEFABBD4CBF37A03EB6">
    <w:name w:val="3B05662BA26A4DEFABBD4CBF37A03EB6"/>
    <w:rsid w:val="002A7A92"/>
  </w:style>
  <w:style w:type="paragraph" w:customStyle="1" w:styleId="38D3768F4B5342D4970E894C78D9857B">
    <w:name w:val="38D3768F4B5342D4970E894C78D9857B"/>
    <w:rsid w:val="002A7A92"/>
  </w:style>
  <w:style w:type="paragraph" w:customStyle="1" w:styleId="8F5983273EE2408DAFED70FF47CCA55A">
    <w:name w:val="8F5983273EE2408DAFED70FF47CCA55A"/>
    <w:rsid w:val="002A7A92"/>
  </w:style>
  <w:style w:type="paragraph" w:customStyle="1" w:styleId="1E6F015766294B959990C46C50463E35">
    <w:name w:val="1E6F015766294B959990C46C50463E35"/>
    <w:rsid w:val="002A7A92"/>
  </w:style>
  <w:style w:type="paragraph" w:customStyle="1" w:styleId="2E8D70AF0A0E46A3A9475CBE1C4CA0CC">
    <w:name w:val="2E8D70AF0A0E46A3A9475CBE1C4CA0CC"/>
    <w:rsid w:val="002A7A92"/>
  </w:style>
  <w:style w:type="paragraph" w:customStyle="1" w:styleId="2E3A2E3962D34381B9636F1BA0863BA6">
    <w:name w:val="2E3A2E3962D34381B9636F1BA0863BA6"/>
    <w:rsid w:val="002A7A92"/>
  </w:style>
  <w:style w:type="paragraph" w:customStyle="1" w:styleId="E4EB00EB1F444887A4660776E92397DC">
    <w:name w:val="E4EB00EB1F444887A4660776E92397DC"/>
    <w:rsid w:val="002A7A92"/>
  </w:style>
  <w:style w:type="paragraph" w:customStyle="1" w:styleId="FA494FD6A3A34B7EB9A19F155DEACB9D">
    <w:name w:val="FA494FD6A3A34B7EB9A19F155DEACB9D"/>
    <w:rsid w:val="002A7A92"/>
  </w:style>
  <w:style w:type="paragraph" w:customStyle="1" w:styleId="F95834A6F7A3442AA11968CE9881DEB3">
    <w:name w:val="F95834A6F7A3442AA11968CE9881DEB3"/>
    <w:rsid w:val="002A7A92"/>
  </w:style>
  <w:style w:type="paragraph" w:customStyle="1" w:styleId="4DE021E8379F410CA66A8C0E825E5670">
    <w:name w:val="4DE021E8379F410CA66A8C0E825E5670"/>
    <w:rsid w:val="002A7A92"/>
  </w:style>
  <w:style w:type="paragraph" w:customStyle="1" w:styleId="3E15C6579BEE40108306A1F226DE99AB">
    <w:name w:val="3E15C6579BEE40108306A1F226DE99AB"/>
    <w:rsid w:val="002A7A92"/>
  </w:style>
  <w:style w:type="paragraph" w:customStyle="1" w:styleId="2744AB057D904D84AC6482148C7525CD">
    <w:name w:val="2744AB057D904D84AC6482148C7525CD"/>
    <w:rsid w:val="002A7A92"/>
  </w:style>
  <w:style w:type="paragraph" w:customStyle="1" w:styleId="7B5C4FE9C4A94C628210A30EF03090AF">
    <w:name w:val="7B5C4FE9C4A94C628210A30EF03090AF"/>
    <w:rsid w:val="002A7A92"/>
  </w:style>
  <w:style w:type="paragraph" w:customStyle="1" w:styleId="DF4B3BD9C81C41B4AD75EFB20D08B3E2">
    <w:name w:val="DF4B3BD9C81C41B4AD75EFB20D08B3E2"/>
    <w:rsid w:val="002A7A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4-16T15:09:46.032"/>
    </inkml:context>
    <inkml:brush xml:id="br0">
      <inkml:brushProperty name="width" value="0.05" units="cm"/>
      <inkml:brushProperty name="height" value="0.05" units="cm"/>
      <inkml:brushProperty name="color" value="#E71224"/>
    </inkml:brush>
  </inkml:definitions>
  <inkml:trace contextRef="#ctx0" brushRef="#br0">1 1 0 0 0,'0'0'0'0'0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12T21:21:27.544"/>
    </inkml:context>
    <inkml:brush xml:id="br0">
      <inkml:brushProperty name="width" value="0.05" units="cm"/>
      <inkml:brushProperty name="height" value="0.05" units="cm"/>
      <inkml:brushProperty name="color" value="#E71224"/>
    </inkml:brush>
  </inkml:definitions>
  <inkml:trace contextRef="#ctx0" brushRef="#br0">238 91 0 0 0,'0'0'72'0'0,"9"10"-8"0"0,-8-4-64 0 0,2 2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4-03T20:29:49.488"/>
    </inkml:context>
    <inkml:brush xml:id="br0">
      <inkml:brushProperty name="width" value="0.05" units="cm"/>
      <inkml:brushProperty name="height" value="0.05" units="cm"/>
      <inkml:brushProperty name="color" value="#E71224"/>
    </inkml:brush>
  </inkml:definitions>
  <inkml:trace contextRef="#ctx0" brushRef="#br0">10 11 1376 0 0,'-4'-11'1479'0'0,"-1"11"1177"0"0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4-19T19:27:34.841"/>
    </inkml:context>
    <inkml:brush xml:id="br0">
      <inkml:brushProperty name="width" value="0.05" units="cm"/>
      <inkml:brushProperty name="height" value="0.05" units="cm"/>
      <inkml:brushProperty name="color" value="#E71224"/>
    </inkml:brush>
  </inkml:definitions>
  <inkml:trace contextRef="#ctx0" brushRef="#br0">907 1829 1840 0 0,'-1'-1'154'0'0,"-10"-11"116"0"0,-9-5 6630 0 0,2-2-6648 0 0,14 13-672 0 0,-1 0 0 0 0,-1 1 0 0 0,1-1 0 0 0,-1 1 0 0 0,1 1 0 0 0,-9-6 0 0 0,6 6 458 0 0,0 1-1 0 0,0 0 1 0 0,-1 0 0 0 0,1 1 0 0 0,-1 0-1 0 0,1 0 1 0 0,-1 1 0 0 0,0 0-1 0 0,1 0 1 0 0,-1 1 0 0 0,0 1 0 0 0,0-1-1 0 0,-13 4 1 0 0,0 0-23 0 0,0 2 0 0 0,0 1 1 0 0,1 0-1 0 0,-23 12 0 0 0,-7 6-9 0 0,-77 52 1 0 0,-38 46 606 0 0,141-101-7 0 0,-25 27 0 0 0,25-23-108 0 0,11-12-335 0 0,2 1 1 0 0,-1 0 0 0 0,2 1-1 0 0,0 0 1 0 0,1 1-1 0 0,-12 26 1 0 0,20-37-110 0 0,0-1 1 0 0,1 1-1 0 0,-1 0 0 0 0,1 0 1 0 0,1-1-1 0 0,-1 1 0 0 0,1 0 1 0 0,0 0-1 0 0,0 0 0 0 0,1 0 1 0 0,-1-1-1 0 0,1 1 0 0 0,1 0 1 0 0,-1 0-1 0 0,3 5 0 0 0,0-3 60 0 0,1 0 1 0 0,0 0-1 0 0,0 0 0 0 0,0 0 0 0 0,1-1 0 0 0,8 7 0 0 0,40 32 615 0 0,-50-42-687 0 0,0 0 0 0 0,1-1 0 0 0,-1 1 0 0 0,1-1 0 0 0,0 0 0 0 0,0-1 0 0 0,9 5 0 0 0,40 10 162 0 0,-35-12-140 0 0,27 7 33 0 0,0-3-1 0 0,0-1 0 0 0,49 1 1 0 0,143-5 186 0 0,-171-4-206 0 0,248-12 349 0 0,-69 1-128 0 0,81 14 220 0 0,97-4-52 0 0,-80-28-166 0 0,-38-16 52 0 0,-4-20-245 0 0,-212 36-107 0 0,-53 16 0 0 0,54-12 0 0 0,15 5 142 0 0,163-9-1 0 0,-162 21-36 0 0,-90 6-138 0 0,0-1 0 0 0,0-1-1 0 0,-1 0 1 0 0,19-8 0 0 0,-32 11 44 0 0,0-1 1 0 0,1 1-1 0 0,-1-1 1 0 0,0 0-1 0 0,0 0 1 0 0,-1 0 0 0 0,1 0-1 0 0,0 0 1 0 0,-1 0-1 0 0,1-1 1 0 0,-1 0-1 0 0,0 1 1 0 0,0-1-1 0 0,3-5 1 0 0,-4 6-22 0 0,0 0 1 0 0,-1 0-1 0 0,1 0 0 0 0,-1 0 1 0 0,1 0-1 0 0,-1 0 0 0 0,0 0 1 0 0,0 0-1 0 0,0 0 1 0 0,0 0-1 0 0,0 0 0 0 0,-1 0 1 0 0,1 0-1 0 0,-1 0 0 0 0,1 0 1 0 0,-1 0-1 0 0,0 0 0 0 0,1 0 1 0 0,-1 0-1 0 0,0 0 1 0 0,0 0-1 0 0,-1 1 0 0 0,1-1 1 0 0,0 0-1 0 0,-3-2 0 0 0,-5-4-33 0 0,1 0 0 0 0,-2 0-1 0 0,1 1 1 0 0,-1 1 0 0 0,0-1-1 0 0,0 1 1 0 0,-12-4 0 0 0,-17-11-122 0 0,-174-95 467 0 0,23 16 458 0 0,136 75-367 0 0,-95-28-1 0 0,47 25-192 0 0,-1 5 0 0 0,-134-12 0 0 0,100 26-34 0 0,-1 5 0 0 0,1 7 0 0 0,-266 39 0 0 0,-2 41-60 0 0,137-16-2922 0 0,204-51-3305 0 0</inkml:trace>
  <inkml:trace contextRef="#ctx0" brushRef="#br0" timeOffset="1120.98">3478 2049 3224 0 0,'-11'-4'261'0'0,"-4"-4"112"0"0,14 8-233 0 0,1 0 0 0 0,0-1 0 0 0,-1 1-1 0 0,1 0 1 0 0,0-1 0 0 0,0 1-1 0 0,-1 0 1 0 0,1-1 0 0 0,0 1 0 0 0,0-1-1 0 0,-1 1 1 0 0,1 0 0 0 0,0-1-1 0 0,0 1 1 0 0,0-1 0 0 0,0 1 0 0 0,0-1-1 0 0,0 1 1 0 0,0 0 0 0 0,0-1-1 0 0,0 1 1 0 0,0-1 0 0 0,0 1 0 0 0,0-1-1 0 0,0 1 1 0 0,0-1 0 0 0,0 1-1 0 0,0 0 1 0 0,0-1 0 0 0,1 1 0 0 0,-1-1-1 0 0,0 0 1 0 0,7-16-87 0 0,-6 14-142 0 0,1-1 1 0 0,-1 1 0 0 0,1 0 0 0 0,-1 0-1 0 0,1-1 1 0 0,3-2 0 0 0,10-14 384 0 0,2 0 0 0 0,0 1 0 0 0,37-31 0 0 0,-30 31 53 0 0,-1 1 6 0 0,35-22-1 0 0,472-225 1501 0 0,-384 195-1439 0 0,114-50 311 0 0,52-7-167 0 0,-35 20-1017 0 0,-107 41-565 0 0,-12 4-145 0 0,145-54-2430 0 0,-199 87 947 0 0,-86 24 2087 0 0</inkml:trace>
  <inkml:trace contextRef="#ctx0" brushRef="#br0" timeOffset="1984.9">6395 491 3224 0 0,'-32'-8'1495'0'0,"31"7"-1102"0"0,-1 1 1 0 0,1 0-1 0 0,-1 0 0 0 0,1 0 0 0 0,-1 0 0 0 0,0 0 0 0 0,1 0 0 0 0,-1 1 1 0 0,1-1-1 0 0,-1 0 0 0 0,1 1 0 0 0,-1-1 0 0 0,1 1 0 0 0,-1 0 0 0 0,1-1 1 0 0,0 1-1 0 0,-1 0 0 0 0,-1 1 0 0 0,-9 6-142 0 0,11-8-266 0 0,0 0 0 0 0,0 0 0 0 0,0 0 0 0 0,1 1 0 0 0,-1-1 0 0 0,0 0 1 0 0,0 1-1 0 0,1-1 0 0 0,-1 1 0 0 0,0-1 0 0 0,1 1 0 0 0,-1-1 0 0 0,0 1 0 0 0,1-1 0 0 0,-1 1 0 0 0,1 0 0 0 0,-1-1 0 0 0,1 1 1 0 0,-1 0-1 0 0,1 0 0 0 0,0-1 0 0 0,-1 1 0 0 0,1 0 0 0 0,0 0 0 0 0,0-1 0 0 0,-1 1 0 0 0,1 1 0 0 0,-3 20-103 0 0,1 8 62 0 0,6 6 248 0 0,10 37 0 0 0,-1-10 0 0 0,5 16-19 0 0,-1-6 6 0 0,1 13-122 0 0,7 48-533 0 0,-16-91 160 0 0,-6-32 21 0 0,-1 1-1 0 0,0 0 1 0 0,0 1 0 0 0,-1-1 0 0 0,-1 0 0 0 0,-2 23-1 0 0,2-34 170 0 0,0 0-1 0 0,-1 0 0 0 0,1 0 0 0 0,0 0 1 0 0,-1 0-1 0 0,1 0 0 0 0,-1 0 0 0 0,1-1 1 0 0,-1 1-1 0 0,0 0 0 0 0,0 0 0 0 0,0 1 1 0 0,1-2 72 0 0,-4 5-3027 0 0</inkml:trace>
  <inkml:trace contextRef="#ctx0" brushRef="#br0" timeOffset="2706.35">6237 627 0 0 0,'2'-19'0'0'0,"-2"15"0"0"0,1 0 0 0 0,-1 0 0 0 0,1-1 0 0 0,-2-5 0 0 0,3-5 1702 0 0,1 1 2302 0 0,-3 10-3591 0 0,0 0-1 0 0,1 0 1 0 0,0 0-1 0 0,-1 0 1 0 0,1 0-1 0 0,0 0 1 0 0,1 0-1 0 0,-1 0 1 0 0,1 1-1 0 0,0-1 1 0 0,-1 0-1 0 0,2 1 1 0 0,-1-1-1 0 0,0 1 1 0 0,5-4-1 0 0,-4 3-310 0 0,0 1 1 0 0,0 1-1 0 0,1-1 0 0 0,-1 0 0 0 0,1 1 0 0 0,0 0 0 0 0,0 0 0 0 0,0 0 1 0 0,0 0-1 0 0,0 1 0 0 0,0 0 0 0 0,0-1 0 0 0,0 1 0 0 0,1 1 0 0 0,-1-1 1 0 0,0 1-1 0 0,1 0 0 0 0,-1-1 0 0 0,0 2 0 0 0,1-1 0 0 0,-1 1 0 0 0,7 1 1 0 0,-1 1-58 0 0,0 1 0 0 0,-1 0 0 0 0,1 0 0 0 0,-1 1 0 0 0,0 0 0 0 0,0 1 1 0 0,-1 0-1 0 0,0 0 0 0 0,8 8 0 0 0,-5-3-44 0 0,0 0 0 0 0,-1 1-1 0 0,0 0 1 0 0,-1 1 0 0 0,10 17 0 0 0,-15-23-28 0 0,-1 0 0 0 0,1 0 0 0 0,-2 0 0 0 0,1 0 0 0 0,-1 1 0 0 0,3 13 0 0 0,-5-17 20 0 0,0 1 1 0 0,0-1-1 0 0,0 0 1 0 0,0 1-1 0 0,0-1 1 0 0,-1 0-1 0 0,0 0 1 0 0,0 1-1 0 0,0-1 1 0 0,0 0-1 0 0,-1 0 1 0 0,0 0-1 0 0,-4 6 1 0 0,-1 1 20 0 0,0-2 0 0 0,-1 1 0 0 0,-1-1 0 0 0,1 0 0 0 0,-2 0 0 0 0,1-1 0 0 0,-1-1 0 0 0,0 0 0 0 0,-16 9 0 0 0,1-3-389 0 0,-1-1 0 0 0,0-2 0 0 0,-29 9 0 0 0,-20-3-2679 0 0,60-14-804 0 0</inkml:trace>
  <inkml:trace contextRef="#ctx0" brushRef="#br0" timeOffset="3072.97">6602 844 0 0 0,'-20'9'10053'0'0,"29"-9"-7761"0"0,3-3-1965 0 0,0 0 0 0 0,0-1 0 0 0,13-7 1 0 0,-9 4 26 0 0,-12 6-311 0 0,27-12 182 0 0,0 1 1 0 0,1 2-1 0 0,53-10 1 0 0,-58 15-743 0 0,-14 4 41 0 0</inkml:trace>
  <inkml:trace contextRef="#ctx0" brushRef="#br0" timeOffset="3816.93">6967 375 0 0 0,'-3'0'197'0'0,"0"0"0"0"0,1 1 1 0 0,-1-1-1 0 0,0 1 0 0 0,0 0 0 0 0,-4 1 1 0 0,2 0 911 0 0,1 0 1 0 0,0 0-1 0 0,0 1 1 0 0,1-1-1 0 0,-1 1 1 0 0,0 0 0 0 0,1 0-1 0 0,0 0 1 0 0,-1 0-1 0 0,1 1 1 0 0,-4 6-1 0 0,-1 9-2259 0 0,7-14 1243 0 0,1 1 0 0 0,0-1 1 0 0,1 1-1 0 0,-1-1 0 0 0,1 1 0 0 0,0-1 0 0 0,1 1 1 0 0,-1-1-1 0 0,1 0 0 0 0,0 0 0 0 0,3 6 1 0 0,36 86 672 0 0,35 133 1 0 0,-22-71-700 0 0,-15-69-67 0 0,-34-79 43 0 0,1 0 1 0 0,-1-1 0 0 0,2 0 0 0 0,8 11 0 0 0,-15-20-42 0 0,17 10 362 0 0,-16-12-308 0 0,1 1 0 0 0,-1 0-1 0 0,1-1 1 0 0,-1 1 0 0 0,0-1 0 0 0,1 1 0 0 0,-1-1 0 0 0,0 0 0 0 0,1 1 0 0 0,-1-1 0 0 0,2-2-1 0 0,0 1 26 0 0,-1-1-1 0 0,1 0 1 0 0,-1 0-1 0 0,0 0 0 0 0,0-1 1 0 0,0 1-1 0 0,0-1 0 0 0,-1 1 1 0 0,1-1-1 0 0,0-3 0 0 0,8-40 476 0 0,-5 18-397 0 0,30-146 25 0 0,-16 71-676 0 0,37-113 0 0 0,-33 155-1385 0 0,46-90 0 0 0,-57 129-3455 0 0</inkml:trace>
  <inkml:trace contextRef="#ctx0" brushRef="#br0" timeOffset="4446.49">7985 813 0 0 0,'17'-25'1955'0'0,"-13"20"-1284"0"0,0 0 0 0 0,-1 0-1 0 0,0 0 1 0 0,0 0 0 0 0,0 0 0 0 0,-1 0-1 0 0,0-1 1 0 0,3-11 0 0 0,-3 12-156 0 0,-1-1 1 0 0,-1 1-1 0 0,1-1 1 0 0,-1 0-1 0 0,1 1 1 0 0,-2-1 0 0 0,1 0-1 0 0,-2-5 1 0 0,2 10-448 0 0,0 0 1 0 0,-1 0-1 0 0,1 0 1 0 0,-1 0-1 0 0,1 0 1 0 0,-1 0-1 0 0,1 0 1 0 0,-1 0-1 0 0,0 0 1 0 0,1 0-1 0 0,-1 0 1 0 0,0 0-1 0 0,0 1 1 0 0,0-1-1 0 0,1 0 1 0 0,-1 1 0 0 0,0-1-1 0 0,0 0 1 0 0,0 1-1 0 0,0-1 1 0 0,0 1-1 0 0,0 0 1 0 0,-1-1-1 0 0,1 1 1 0 0,0 0-1 0 0,0 0 1 0 0,0-1-1 0 0,0 1 1 0 0,0 0-1 0 0,0 0 1 0 0,-1 0-1 0 0,1 0 1 0 0,0 1-1 0 0,0-1 1 0 0,0 0 0 0 0,0 0-1 0 0,0 1 1 0 0,0-1-1 0 0,0 0 1 0 0,0 1-1 0 0,0-1 1 0 0,-2 2-1 0 0,-3 5-57 0 0,0 0 0 0 0,1 1 0 0 0,0-1 0 0 0,0 1-1 0 0,1 0 1 0 0,0 0 0 0 0,-6 18 0 0 0,3-10 2 0 0,1 1-128 0 0,1 1 0 0 0,0 0 0 0 0,1 0 0 0 0,-2 36 1 0 0,5-46 68 0 0,1 0 0 0 0,0 0 0 0 0,0 0 0 0 0,1 1 1 0 0,0-1-1 0 0,1 0 0 0 0,-1-1 0 0 0,2 1 1 0 0,-1 0-1 0 0,7 12 0 0 0,-7-15 22 0 0,0-1-1 0 0,1 0 1 0 0,-1 0-1 0 0,1-1 1 0 0,0 1-1 0 0,0 0 1 0 0,1-1 0 0 0,-1 0-1 0 0,1 0 1 0 0,-1 0-1 0 0,1 0 1 0 0,0 0-1 0 0,0-1 1 0 0,0 0 0 0 0,1 0-1 0 0,-1 0 1 0 0,0 0-1 0 0,1-1 1 0 0,6 2 0 0 0,-4-2-89 0 0,-1-1 0 0 0,0 1 0 0 0,1-2 0 0 0,-1 1 0 0 0,0-1 0 0 0,0 0 0 0 0,1 0 0 0 0,-1 0 0 0 0,0-1 0 0 0,0 0 1 0 0,0 0-1 0 0,8-5 0 0 0,-1 0-426 0 0,1-1 0 0 0,-1 0 1 0 0,23-20-1 0 0,-21 13-70 0 0</inkml:trace>
  <inkml:trace contextRef="#ctx0" brushRef="#br0" timeOffset="5107.75">8255 724 0 0 0,'-3'0'35'0'0,"-1"0"0"0"0,1 0 0 0 0,-1 0 0 0 0,0 1-1 0 0,1-1 1 0 0,-1 1 0 0 0,-12 11 10965 0 0,19-5-7925 0 0,8 9-3381 0 0,-4-7 950 0 0,8 16-518 0 0,11 21-487 0 0,2 13-565 0 0,-27-58 778 0 0,0 2-267 0 0,3-5 148 0 0,5-4 161 0 0,-6 2 69 0 0,1 0 1 0 0,-1 0 0 0 0,0 0 0 0 0,0 0-1 0 0,0-1 1 0 0,0 1 0 0 0,2-7-1 0 0,12-38-340 0 0,-9 25 137 0 0,-6 18 379 0 0,0 0-1 0 0,-1 0 1 0 0,0 0 0 0 0,0 0 0 0 0,0-1 0 0 0,0-8 0 0 0,-14 26 1367 0 0,12-9-1413 0 0,-1 0 1 0 0,0 1-1 0 0,1 0 0 0 0,-1-1 0 0 0,1 1 1 0 0,-1 0-1 0 0,1-1 0 0 0,0 1 0 0 0,1 0 1 0 0,-1 0-1 0 0,0 0 0 0 0,1 0 0 0 0,-1 0 1 0 0,1 0-1 0 0,0 0 0 0 0,0 0 0 0 0,0 0 1 0 0,1 0-1 0 0,-1 0 0 0 0,1 0 0 0 0,1 6 0 0 0,0-2-20 0 0,1-1-1 0 0,0 1 0 0 0,0 0 0 0 0,1-1 1 0 0,0 0-1 0 0,0 0 0 0 0,0 0 0 0 0,6 6 0 0 0,-6-8-130 0 0,0 0 0 0 0,0-1-1 0 0,0 1 1 0 0,1-1-1 0 0,-1 0 1 0 0,1 0-1 0 0,0 0 1 0 0,0-1-1 0 0,0 1 1 0 0,0-1-1 0 0,5 1 1 0 0,-1-1-496 0 0,0 0-1 0 0,1-1 1 0 0,-1 0 0 0 0,0 0 0 0 0,0-1 0 0 0,10-1-1 0 0,-3-1-3967 0 0</inkml:trace>
  <inkml:trace contextRef="#ctx0" brushRef="#br0" timeOffset="5850.56">8585 624 0 0 0,'-1'0'445'0'0,"0"0"-1"0"0,1 1 1 0 0,-1-1-1 0 0,0 0 1 0 0,0 0-1 0 0,0 0 1 0 0,1 1-1 0 0,-1-1 1 0 0,0 0-1 0 0,0 1 1 0 0,1-1-1 0 0,-1 1 1 0 0,0-1-1 0 0,1 1 1 0 0,-1-1-1 0 0,0 1 1 0 0,1 0-1 0 0,-1-1 1 0 0,1 1-1 0 0,-1 0 1 0 0,1-1-1 0 0,-1 1 1 0 0,1 0-1 0 0,0-1 1 0 0,-1 3-1 0 0,-2 10 4910 0 0,3-5-6548 0 0,23 58 183 0 0,-2-4 1313 0 0,-14-40-132 0 0,1 0 0 0 0,0-1 0 0 0,20 35 0 0 0,-25-50-96 0 0,-9-33-116 0 0,5 18-73 0 0,-1 0 0 0 0,-6-17 1 0 0,-1 4 32 0 0,1 0 0 0 0,0-1 0 0 0,2 0 0 0 0,-6-46 0 0 0,11 63-46 0 0,0-1 1 0 0,1 1-1 0 0,0-1 0 0 0,0 1 1 0 0,1-1-1 0 0,0 1 0 0 0,2-10 0 0 0,-2 14 29 0 0,0-1-1 0 0,0 1 1 0 0,0-1-1 0 0,1 1 0 0 0,-1 0 1 0 0,1 0-1 0 0,-1 0 1 0 0,1-1-1 0 0,0 2 0 0 0,0-1 1 0 0,0 0-1 0 0,0 0 1 0 0,0 0-1 0 0,0 1 1 0 0,0 0-1 0 0,0-1 0 0 0,1 1 1 0 0,-1 0-1 0 0,1 0 1 0 0,4-2-1 0 0,-3 2-259 0 0,0 0 0 0 0,0 0-1 0 0,1 0 1 0 0,7 0 0 0 0,-3 1-394 0 0</inkml:trace>
  <inkml:trace contextRef="#ctx0" brushRef="#br0" timeOffset="5851.56">8892 565 1376 0 0,'0'0'65'0'0,"-5"14"1773"0"0,5-12-1225 0 0,0 1 0 0 0,0-1 0 0 0,0 1 1 0 0,0 0-1 0 0,1-1 0 0 0,-1 1 0 0 0,1-1 1 0 0,-1 1-1 0 0,1-1 0 0 0,0 1 0 0 0,1 2 1 0 0,15 28 394 0 0,-16-30-750 0 0,15 28 823 0 0,-10-19-752 0 0,0 0-1 0 0,0-1 0 0 0,1 1 1 0 0,1-1-1 0 0,11 13 1 0 0,-14-19-263 0 0,1 1 28 0 0,-1-1 1 0 0,1 0-1 0 0,9 6 1 0 0,-14-10-81 0 0,0-1 0 0 0,0 1 0 0 0,0-1 1 0 0,0 0-1 0 0,0 1 0 0 0,0-1 1 0 0,0 0-1 0 0,0 0 0 0 0,0 0 1 0 0,0 0-1 0 0,0 0 0 0 0,0 0 0 0 0,0 0 1 0 0,0 0-1 0 0,0 0 0 0 0,0-1 1 0 0,0 1-1 0 0,0 0 0 0 0,0-1 1 0 0,0 1-1 0 0,0 0 0 0 0,-1-1 0 0 0,1 1 1 0 0,0-1-1 0 0,0 0 0 0 0,0 1 1 0 0,0-1-1 0 0,-1 0 0 0 0,2 0 1 0 0,1-2 20 0 0,0 0 0 0 0,-1 0 0 0 0,1 0 0 0 0,-1-1 0 0 0,3-4 1 0 0,8-21 233 0 0,-1 0 1 0 0,-2-1 0 0 0,10-43-1 0 0,-10 34-320 0 0,19-47-1 0 0,-1 24-2659 0 0,-22 52-2513 0 0</inkml:trace>
  <inkml:trace contextRef="#ctx0" brushRef="#br0" timeOffset="6212.27">9240 586 0 0 0,'0'5'534'0'0,"0"0"0"0"0,1 0 0 0 0,-1 0 0 0 0,1-1 0 0 0,1 1 1 0 0,-1 0-1 0 0,1 0 0 0 0,-1-1 0 0 0,1 1 0 0 0,0 0 0 0 0,1-1 0 0 0,5 8 0 0 0,-7-10-374 0 0,1 0 0 0 0,0 0-1 0 0,0 0 1 0 0,0-1 0 0 0,0 1 0 0 0,0-1 0 0 0,0 1-1 0 0,0-1 1 0 0,0 0 0 0 0,1 0 0 0 0,2 2 0 0 0,-3-3-353 0 0,1 1 0 0 0,-1-1 0 0 0,1 1 1 0 0,-1-1-1 0 0,0 0 0 0 0,1 0 1 0 0,-1 0-1 0 0,1 0 0 0 0,-1-1 0 0 0,0 1 1 0 0,1 0-1 0 0,-1-1 0 0 0,4-1 0 0 0,2-2 232 0 0,1 1-1 0 0,-1-1 1 0 0,-1-1-1 0 0,1 0 0 0 0,-1 0 1 0 0,1 0-1 0 0,7-9 0 0 0,41-48 1518 0 0,-40 43-1277 0 0,-3 1 174 0 0,13-21 0 0 0,-21 30-442 0 0,0 0-1 0 0,-1 0 1 0 0,-1 0-1 0 0,1-1 1 0 0,2-13-1 0 0,-6 22-20 0 0,0 1 0 0 0,0-1 0 0 0,0 1 0 0 0,1-1 0 0 0,-1 0 1 0 0,0 1-1 0 0,0-1 0 0 0,0 0 0 0 0,0 1 0 0 0,0-1 0 0 0,0 1 0 0 0,0-1 0 0 0,0 0 0 0 0,0 1 0 0 0,-1-1 0 0 0,1 1 0 0 0,0-1 0 0 0,0 0 0 0 0,0 1 1 0 0,-1-1-1 0 0,1 1 0 0 0,0-1 0 0 0,-1 1 0 0 0,1-1 0 0 0,0 1 0 0 0,-1-1 0 0 0,1 1 0 0 0,-1-1 0 0 0,1 1 0 0 0,-1-1 0 0 0,1 1 0 0 0,-1 0 1 0 0,1-1-1 0 0,-1 1 0 0 0,1 0 0 0 0,-1-1 0 0 0,1 1 0 0 0,-1 0 0 0 0,0 0 0 0 0,1 0 0 0 0,-1 0 0 0 0,1-1 0 0 0,-1 1 0 0 0,0 0 0 0 0,1 0 1 0 0,-1 0-1 0 0,0 0 0 0 0,1 0 0 0 0,-1 1 0 0 0,1-1 0 0 0,-1 0 0 0 0,-1 0 0 0 0,-2 1-26 0 0,0 0 0 0 0,0 0 0 0 0,0 0 0 0 0,0 1 1 0 0,0-1-1 0 0,-6 5 0 0 0,-20 19 376 0 0,9-6-59 0 0,8-7 125 0 0,0 1 1 0 0,1 1-1 0 0,1 0 0 0 0,0 1 0 0 0,1 0 0 0 0,-8 17 1 0 0,2-7 192 0 0,9-12-284 0 0,0 0 1 0 0,1 0-1 0 0,1 1 1 0 0,0-1-1 0 0,0 1 1 0 0,2 0-1 0 0,-1 1 1 0 0,0 15 0 0 0,4-25-219 0 0,0-1 0 0 0,0 0 1 0 0,0 0-1 0 0,0 1 0 0 0,1-1 1 0 0,0 0-1 0 0,2 7 1 0 0,-3-9-67 0 0,1 0 0 0 0,0 0 1 0 0,0 0-1 0 0,0 0 1 0 0,0 0-1 0 0,0 0 0 0 0,1-1 1 0 0,-1 1-1 0 0,0 0 0 0 0,1 0 1 0 0,-1-1-1 0 0,1 1 1 0 0,0-1-1 0 0,0 0 0 0 0,2 2 1 0 0,1 0-29 0 0,1-1 0 0 0,0 0 0 0 0,0 0 0 0 0,-1-1 1 0 0,1 0-1 0 0,0 0 0 0 0,0 0 0 0 0,0-1 0 0 0,0 0 0 0 0,0 0 0 0 0,0 0 1 0 0,0-1-1 0 0,0 0 0 0 0,0 0 0 0 0,11-3 0 0 0,6-4-396 0 0,-1-1 0 0 0,35-19 0 0 0,-37 18 30 0 0,7-5-361 0 0,0 2-125 0 0</inkml:trace>
  <inkml:trace contextRef="#ctx0" brushRef="#br0" timeOffset="7132.14">10151 343 0 0 0,'0'0'6124'0'0,"7"-17"-2160"0"0,-6 16-3865 0 0,-1 1 1 0 0,1-1 0 0 0,-1 0 0 0 0,0 1 0 0 0,1-1-1 0 0,-1 0 1 0 0,0 0 0 0 0,0 1 0 0 0,0-1-1 0 0,0 0 1 0 0,1 0 0 0 0,-1 1 0 0 0,0-1 0 0 0,0 0-1 0 0,0 0 1 0 0,0 1 0 0 0,-1-1 0 0 0,1 0-1 0 0,0 0 1 0 0,0 1 0 0 0,0-1 0 0 0,-1 0 0 0 0,1 1-1 0 0,0-1 1 0 0,-1 0 0 0 0,1 1 0 0 0,0-1 0 0 0,-1 0-1 0 0,1 1 1 0 0,-1-1 0 0 0,0 0 0 0 0,0 0-2 0 0,0 0 0 0 0,0 1 0 0 0,0-1 1 0 0,0 1-1 0 0,0-1 0 0 0,0 1 1 0 0,0-1-1 0 0,0 1 0 0 0,0 0 0 0 0,0 0 1 0 0,0-1-1 0 0,0 1 0 0 0,0 0 0 0 0,0 0 1 0 0,0 0-1 0 0,0 0 0 0 0,0 0 1 0 0,0 0-1 0 0,-1 0 0 0 0,1 1 0 0 0,0-1 1 0 0,-1 1-1 0 0,-7 2-123 0 0,0 1 0 0 0,0 0 0 0 0,0 1-1 0 0,1 0 1 0 0,-9 7 0 0 0,6-4-97 0 0,1 1-1 0 0,-1 0 1 0 0,2 1-1 0 0,-1 0 1 0 0,1 1-1 0 0,1 0 0 0 0,0 0 1 0 0,0 1-1 0 0,1 0 1 0 0,-10 24-1 0 0,14-28 122 0 0,0-1-1 0 0,0 1 0 0 0,1 0 1 0 0,0 0-1 0 0,1 0 0 0 0,0 1 1 0 0,0-1-1 0 0,0 0 0 0 0,1 0 1 0 0,1 1-1 0 0,-1-1 0 0 0,1 0 1 0 0,1 0-1 0 0,0 0 0 0 0,0 0 1 0 0,0 0-1 0 0,1 0 0 0 0,0 0 1 0 0,6 11-1 0 0,-5-14-124 0 0,1 1-1 0 0,-1-1 1 0 0,1 1 0 0 0,-1-1 0 0 0,2-1-1 0 0,-1 1 1 0 0,0-1 0 0 0,1 0-1 0 0,0 0 1 0 0,0-1 0 0 0,0 1 0 0 0,0-1-1 0 0,1-1 1 0 0,-1 1 0 0 0,1-1 0 0 0,12 2-1 0 0,4-1-583 0 0</inkml:trace>
  <inkml:trace contextRef="#ctx0" brushRef="#br0" timeOffset="7975.02">10495 363 0 0 0,'-25'4'-266'0'0,"18"-2"3288"0"0,0 1 2 0 0,0 0-1 0 0,0 1 0 0 0,1 0 1 0 0,-8 5-1 0 0,0 0-2493 0 0,4-2-584 0 0,1 0-1 0 0,-1 1 0 0 0,1 0 0 0 0,1 1 0 0 0,-1 0 0 0 0,2 0 0 0 0,-1 1 0 0 0,-10 18 0 0 0,9-12-82 0 0,1 0-1 0 0,0 1 1 0 0,2 0 0 0 0,0 1-1 0 0,-5 20 1 0 0,11-33 134 0 0,-1-1 0 0 0,1 1-1 0 0,0-1 1 0 0,0 1 0 0 0,1 0 0 0 0,-1-1 0 0 0,1 1 0 0 0,0-1-1 0 0,3 8 1 0 0,-4-11-9 0 0,0 0 0 0 0,1 0 1 0 0,-1 0-1 0 0,0 0 0 0 0,1-1 0 0 0,-1 1 0 0 0,1 0 0 0 0,-1 0 0 0 0,1 0 0 0 0,-1 0 0 0 0,1 0 0 0 0,0-1 0 0 0,-1 1 0 0 0,1 0 0 0 0,0-1 0 0 0,0 1 1 0 0,0 0-1 0 0,-1-1 0 0 0,1 1 0 0 0,0-1 0 0 0,0 1 0 0 0,0-1 0 0 0,0 0 0 0 0,0 1 0 0 0,0-1 0 0 0,0 0 0 0 0,0 0 0 0 0,0 1 0 0 0,0-1 0 0 0,0 0 0 0 0,0 0 1 0 0,0 0-1 0 0,0 0 0 0 0,0 0 0 0 0,0-1 0 0 0,0 1 0 0 0,0 0 0 0 0,0 0 0 0 0,0-1 0 0 0,0 1 0 0 0,0-1 0 0 0,0 1 0 0 0,0-1 0 0 0,0 1 0 0 0,-1-1 1 0 0,1 1-1 0 0,0-1 0 0 0,0 0 0 0 0,1-1 0 0 0,9-7-41 0 0,0-1 1 0 0,-1-1 0 0 0,0 1-1 0 0,0-2 1 0 0,-1 1-1 0 0,-1-1 1 0 0,0-1 0 0 0,-1 0-1 0 0,0 0 1 0 0,-1 0-1 0 0,0 0 1 0 0,6-26 0 0 0,-9 27 56 0 0,-2 1 1 0 0,1-1 0 0 0,-2-22-1 0 0,0 26 350 0 0,-1 11 327 0 0,2 15-223 0 0,5-2-383 0 0,0 0-1 0 0,2-1 1 0 0,-1 0-1 0 0,2 0 1 0 0,0-1-1 0 0,0 0 1 0 0,13 13-1 0 0,-20-25-201 0 0,0 1-1 0 0,0-2 1 0 0,1 1-1 0 0,-1 0 0 0 0,0 0 1 0 0,1-1-1 0 0,-1 1 1 0 0,1-1-1 0 0,0 0 0 0 0,0 0 1 0 0,-1 0-1 0 0,1 0 1 0 0,0 0-1 0 0,0-1 0 0 0,0 1 1 0 0,0-1-1 0 0,3 1 1 0 0,-4-2-90 0 0,0 1 1 0 0,-1 0-1 0 0,1 0 1 0 0,0-1-1 0 0,0 1 1 0 0,-1-1-1 0 0,1 1 1 0 0,0-1-1 0 0,-1 0 0 0 0,1 0 1 0 0,-1 1-1 0 0,1-1 1 0 0,-1 0-1 0 0,1-1 1 0 0,-1 1-1 0 0,1 0 1 0 0,-1 0-1 0 0,0 0 1 0 0,0-1-1 0 0,0 1 1 0 0,0-1-1 0 0,0 1 1 0 0,0-1-1 0 0,0 1 1 0 0,0-1-1 0 0,-1 0 1 0 0,1 1-1 0 0,0-4 1 0 0,3-7-1398 0 0,-1-1 1 0 0,-1-1 0 0 0,2-17 0 0 0,-4 26 1715 0 0,1 0 1 0 0,-1 0 0 0 0,-1 0 0 0 0,1 0 0 0 0,-1 0 0 0 0,0 0 0 0 0,0 1 0 0 0,0-1-1 0 0,-1 0 1 0 0,0 0 0 0 0,0 1 0 0 0,-3-7 1569 0 0,-4 17 1273 0 0,7-4-2656 0 0,0-1-1 0 0,1 1 0 0 0,0 0 1 0 0,-1-1-1 0 0,1 1 0 0 0,0 0 1 0 0,0 0-1 0 0,0 0 0 0 0,0-1 1 0 0,1 1-1 0 0,-1 0 0 0 0,0 0 1 0 0,1 1-1 0 0,-1 2 0 0 0,-3 31 2042 0 0,4-28-2000 0 0,1 0 1 0 0,-1 0 0 0 0,2-1-1 0 0,2 15 1 0 0,-3-20-308 0 0,0 1 1 0 0,0-1 0 0 0,0 1-1 0 0,0-1 1 0 0,0 1 0 0 0,0-1-1 0 0,1 0 1 0 0,-1 1 0 0 0,1-1-1 0 0,0 0 1 0 0,-1 0 0 0 0,1 0-1 0 0,0 0 1 0 0,0-1 0 0 0,0 1-1 0 0,1-1 1 0 0,1 2-1 0 0,12 2-162 0 0,-13-5 94 0 0,-1 1-71 0 0,3-15-689 0 0,-2 7 479 0 0,0-1 0 0 0,0 0-1 0 0,-1 1 1 0 0,1-10-1 0 0,6-18 54 0 0,1 1 329 0 0,-9 27-11 0 0,1 0 1 0 0,-1 0 0 0 0,2 1 0 0 0,-1-1-1 0 0,1 1 1 0 0,0 0 0 0 0,0-1 0 0 0,0 1-1 0 0,10-11 419 0 0,-12 17-429 0 0,0 0 0 0 0,0 0 0 0 0,0 0 0 0 0,1 0 0 0 0,-1 1 0 0 0,0-1 1 0 0,0 0-1 0 0,0 0 0 0 0,0 1 0 0 0,1-1 0 0 0,-1 1 0 0 0,0-1 0 0 0,0 1 1 0 0,0 0-1 0 0,0-1 0 0 0,0 1 0 0 0,0 0 0 0 0,0-1 0 0 0,0 1 0 0 0,-1 0 1 0 0,1 0-1 0 0,0 0 0 0 0,0 0 0 0 0,-1 0 0 0 0,2 2 0 0 0,1 3 101 0 0,0 0 0 0 0,-1 0 0 0 0,4 10-1 0 0,-4-9 40 0 0,10 34 351 0 0,-10-30-447 0 0,1 0 0 0 0,0 0 0 0 0,1-1 0 0 0,7 16-1 0 0,-4-15-143 0 0,0 0-1 0 0,0-1 1 0 0,1 0-1 0 0,0 0 1 0 0,16 14-1 0 0,-17-18-502 0 0,0-1 0 0 0,0 0 0 0 0,1 0-1 0 0,-1-1 1 0 0,12 6 0 0 0,-10-8-4605 0 0</inkml:trace>
  <inkml:trace contextRef="#ctx0" brushRef="#br0" timeOffset="9250.78">11197 3 456 0 0,'-2'-1'-59'0'0,"-7"-1"502"0"0,8 2 147 0 0,0 0-1 0 0,0 0 1 0 0,1 1 0 0 0,-1-1 0 0 0,0 0 0 0 0,0 0-1 0 0,0 0 1 0 0,0 1 0 0 0,0-1 0 0 0,1 0-1 0 0,-1 1 1 0 0,0-1 0 0 0,0 1 0 0 0,1-1-1 0 0,-2 2 1 0 0,-6 11 2853 0 0,7-8-3531 0 0,0 1 1 0 0,0-1-1 0 0,1 1 1 0 0,-1 6-1 0 0,1 3 1607 0 0,-1 2-1042 0 0,0 0 1 0 0,3 24-1 0 0,0 3-260 0 0,3 63-134 0 0,-4-87-80 0 0,13 137-146 0 0,-13-152 126 0 0,-1 1 0 0 0,-1 0 0 0 0,1 0 1 0 0,-1-1-1 0 0,-1 7 0 0 0,0-3 28 0 0,1 0-1 0 0,-1 15 0 0 0,2-23 80 0 0,-7-2 125 0 0,5-1-165 0 0,1 0-1 0 0,-1-1 0 0 0,1 1 0 0 0,0 0 0 0 0,0-1 0 0 0,0 1 0 0 0,0 0 0 0 0,0-1 0 0 0,0 1 0 0 0,0-4 0 0 0,-4-28 233 0 0,4 28-244 0 0,0-2-103 0 0,1-1-1 0 0,0 1 0 0 0,0 0 0 0 0,0 0 0 0 0,1 0 1 0 0,1 0-1 0 0,-1 0 0 0 0,1 0 0 0 0,0 0 0 0 0,1 1 1 0 0,0-1-1 0 0,0 1 0 0 0,1 0 0 0 0,0-1 0 0 0,0 2 1 0 0,1-1-1 0 0,0 0 0 0 0,0 1 0 0 0,9-9 1 0 0,-10 11-24 0 0,0 1 0 0 0,0 1 0 0 0,0-1 0 0 0,1 0 0 0 0,-1 1 0 0 0,1 0 0 0 0,-1 0 0 0 0,1 0 1 0 0,0 1-1 0 0,-1 0 0 0 0,1 0 0 0 0,0 0 0 0 0,0 0 0 0 0,0 1 0 0 0,0-1 0 0 0,0 1 0 0 0,0 1 1 0 0,0-1-1 0 0,0 1 0 0 0,0 0 0 0 0,-1 0 0 0 0,1 0 0 0 0,5 2 0 0 0,-3 0 60 0 0,-1 0 0 0 0,0 0 0 0 0,0 1 0 0 0,-1-1 0 0 0,1 1 0 0 0,-1 1 0 0 0,0-1 0 0 0,0 1 0 0 0,0-1 0 0 0,0 2 0 0 0,-1-1 0 0 0,0 0 0 0 0,4 8 0 0 0,-7-12 48 0 0,0 1 0 0 0,0 0 1 0 0,0 0-1 0 0,-1-1 1 0 0,1 1-1 0 0,0 0 0 0 0,-1 0 1 0 0,0 0-1 0 0,1 0 0 0 0,-1 0 1 0 0,0 0-1 0 0,0 0 1 0 0,0 0-1 0 0,0 0 0 0 0,-1-1 1 0 0,1 1-1 0 0,-1 3 1 0 0,0-2-31 0 0,-1 0 1 0 0,1 0-1 0 0,-1 0 1 0 0,0 0-1 0 0,1 0 1 0 0,-1 0-1 0 0,0 0 1 0 0,-1-1 0 0 0,-3 4-1 0 0,0 0-184 0 0,-1-1 0 0 0,-1 1 0 0 0,1-1 0 0 0,-1-1 0 0 0,0 1-1 0 0,-14 4 1 0 0,17-7-241 0 0,0-1 0 0 0,-1 1-1 0 0,1-1 1 0 0,-1-1-1 0 0,1 1 1 0 0,-9-1 0 0 0,13 0-78 0 0,3-1-385 0 0,-1 0 903 0 0,1 0 0 0 0,-1 1-1 0 0,1-1 1 0 0,0 0-1 0 0,-1 0 1 0 0,1 1-1 0 0,-1 0 1 0 0,1-1 0 0 0,0 1-1 0 0,0 0 1 0 0,2-1-1 0 0,56-11 1544 0 0,-40 9-935 0 0,0-2 0 0 0,0 0 0 0 0,0-1 0 0 0,29-14 0 0 0,-20 5-263 0 0,-1 0 1 0 0,32-24-1 0 0,-52 33-320 0 0,0-1-1 0 0,0 0 1 0 0,10-12 0 0 0,-15 16-60 0 0,-1 0 1 0 0,1 0 0 0 0,-1 0 0 0 0,0 0 0 0 0,0 0 0 0 0,0-1 0 0 0,-1 1-1 0 0,1-1 1 0 0,-1 1 0 0 0,0-1 0 0 0,0 1 0 0 0,1-8 0 0 0,-2 9-15 0 0,0 0 0 0 0,0 0 0 0 0,0 0 0 0 0,-1 0 0 0 0,1 0 0 0 0,-1 0 0 0 0,0 0 1 0 0,1 0-1 0 0,-1 1 0 0 0,0-1 0 0 0,0 0 0 0 0,0 0 0 0 0,0 1 0 0 0,-1-1 0 0 0,1 1 0 0 0,0-1 1 0 0,-1 1-1 0 0,1-1 0 0 0,-1 1 0 0 0,1 0 0 0 0,-1 0 0 0 0,1 0 0 0 0,-1 0 0 0 0,0 0 0 0 0,0 0 1 0 0,0 0-1 0 0,1 0 0 0 0,-1 1 0 0 0,0-1 0 0 0,-4 0 0 0 0,-5-1-37 0 0,-1 0 0 0 0,1 1 0 0 0,-1 0 0 0 0,-12 2 0 0 0,14-1 12 0 0,0 1 222 0 0,0 0 0 0 0,0 1 0 0 0,0 0 0 0 0,0 0 0 0 0,1 1 0 0 0,-1 1 0 0 0,-8 4 0 0 0,15-6 16 0 0,-1-1 1 0 0,1 1 0 0 0,0 0 0 0 0,1 0 0 0 0,-1 0 0 0 0,0 1 0 0 0,1-1-1 0 0,-1 0 1 0 0,1 1 0 0 0,0 0 0 0 0,-1 0 0 0 0,-2 4 0 0 0,4-5-74 0 0,1 0 1 0 0,-1 0-1 0 0,0 0 1 0 0,0 0-1 0 0,1 0 1 0 0,-1 0-1 0 0,1 0 1 0 0,-1 0-1 0 0,1 0 1 0 0,0 0-1 0 0,0 0 1 0 0,0 0-1 0 0,0 0 1 0 0,0 0-1 0 0,1 1 1 0 0,-1-1-1 0 0,1 0 1 0 0,-1 0-1 0 0,1 0 1 0 0,0 0-1 0 0,-1-1 1 0 0,3 4-1 0 0,0 0 84 0 0,1 1 0 0 0,0-1 0 0 0,0 1 0 0 0,1-1 0 0 0,0-1 0 0 0,0 1 0 0 0,0-1 0 0 0,0 1 0 0 0,11 5 0 0 0,-6-5-93 0 0,-1 0 0 0 0,1-1 0 0 0,0 0 0 0 0,0-1 0 0 0,18 4 0 0 0,-4-3-307 0 0,1-2-1 0 0,-1 0 1 0 0,1-2 0 0 0,41-4-1 0 0,-40 1-1261 0 0,0-2-4624 0 0</inkml:trace>
  <inkml:trace contextRef="#ctx0" brushRef="#br0" timeOffset="10417.99">5965 1860 920 0 0,'0'0'1780'0'0,"4"-14"4909"0"0,-4 13-6601 0 0,0-1 1 0 0,1 1-1 0 0,-1 0 0 0 0,1 0 0 0 0,-1 0 1 0 0,1 0-1 0 0,-1 0 0 0 0,1 0 0 0 0,0 0 1 0 0,-1 0-1 0 0,1 0 0 0 0,0 0 0 0 0,0 0 1 0 0,0 0-1 0 0,0 1 0 0 0,0-1 1 0 0,0 0-1 0 0,0 1 0 0 0,0-1 0 0 0,0 1 1 0 0,0-1-1 0 0,0 1 0 0 0,1-1 0 0 0,1 0 1 0 0,-2 1 131 0 0,-1 1-178 0 0,1-1 0 0 0,0 0 0 0 0,0 0 0 0 0,0 1 0 0 0,0-1 0 0 0,0 1 0 0 0,0-1 0 0 0,0 0 0 0 0,-1 1 0 0 0,1 0 1 0 0,0-1-1 0 0,0 1 0 0 0,0-1 0 0 0,-1 1 0 0 0,2 1 0 0 0,1 3 81 0 0,0 1 1 0 0,0-1-1 0 0,0 1 0 0 0,-1 0 1 0 0,0 0-1 0 0,0 0 0 0 0,2 12 1 0 0,4 49 498 0 0,-6-46-435 0 0,5 61 11 0 0,25 210 679 0 0,-26-247-923 0 0,-4-25-24 0 0,7 32-1 0 0,-5-31 14 0 0,-3-18 24 0 0,-1 1 0 0 0,1 0 0 0 0,-1-1 0 0 0,1 0 0 0 0,0 1 0 0 0,0-1 0 0 0,1 1 0 0 0,-1-1 0 0 0,1 0 0 0 0,-1 0 0 0 0,5 5 0 0 0,-5-7-111 0 0,0-2-148 0 0,1 0 184 0 0,-1 0 0 0 0,1 0 1 0 0,-1 0-1 0 0,1 0 0 0 0,-1-1 0 0 0,0 1 1 0 0,0-1-1 0 0,0 1 0 0 0,0 0 0 0 0,0-1 1 0 0,0 0-1 0 0,0 1 0 0 0,0-1 0 0 0,1-2 1 0 0,1-6-594 0 0,-1-1-1 0 0,0 0 1 0 0,0 0 0 0 0,-1 1 0 0 0,0-1 0 0 0,-1 0 0 0 0,-1 0 0 0 0,-1-16 0 0 0,-3-4-186 0 0,-15-51 1 0 0,4 23 914 0 0,-12-40 550 0 0,-4-3 623 0 0,22 64-640 0 0,7 29-362 0 0,1 0 0 0 0,0-1 0 0 0,0 1-1 0 0,1-1 1 0 0,1 0 0 0 0,0 1 0 0 0,0-1 0 0 0,1 1 0 0 0,0-1-1 0 0,0 0 1 0 0,1 1 0 0 0,1 0 0 0 0,-1-1 0 0 0,1 1 0 0 0,7-13-1 0 0,-7 16 0 0 0,1 0 0 0 0,-1 0 0 0 0,1 0-1 0 0,0 0 1 0 0,7-7 0 0 0,-9 11-97 0 0,0 0 1 0 0,1 0 0 0 0,-1 1-1 0 0,0-1 1 0 0,0 1-1 0 0,1-1 1 0 0,-1 1-1 0 0,1 0 1 0 0,-1 0 0 0 0,1 0-1 0 0,0 0 1 0 0,-1 0-1 0 0,1 1 1 0 0,0-1-1 0 0,0 1 1 0 0,3-1 0 0 0,-5 2-73 0 0,1 0 1 0 0,-1-1-1 0 0,0 1 1 0 0,0 0-1 0 0,1 0 1 0 0,-1 0 0 0 0,0 0-1 0 0,0 0 1 0 0,0 0-1 0 0,0 0 1 0 0,0 0 0 0 0,1 2-1 0 0,0 0 35 0 0,1 1-3 0 0,0 0-1 0 0,0 1 1 0 0,-1 0 0 0 0,0-1 0 0 0,0 1 0 0 0,0 0 0 0 0,-1 0 0 0 0,1 0 0 0 0,-1 1 0 0 0,0-1 0 0 0,0 10 0 0 0,1 0 106 0 0,-2-10-98 0 0,0 0 0 0 0,0-1 0 0 0,0 1 0 0 0,-1-1 0 0 0,1 1 0 0 0,-1-1 0 0 0,-3 9 0 0 0,-1 7 85 0 0,2-9-134 0 0,0-1 1 0 0,-1 0 0 0 0,0 0 0 0 0,-1-1 0 0 0,0 1 0 0 0,0-1 0 0 0,-12 15 0 0 0,-12 21-704 0 0,15-26-243 0 0,5-10-316 0 0</inkml:trace>
  <inkml:trace contextRef="#ctx0" brushRef="#br0" timeOffset="10970.48">6303 1576 0 0 0,'-12'-3'9817'0'0,"12"3"-9710"0"0,-1 1 0 0 0,0-1 0 0 0,1 0 0 0 0,-1 1 0 0 0,0-1 0 0 0,1 1 0 0 0,-1-1 0 0 0,1 1 0 0 0,-1-1 0 0 0,1 1 0 0 0,-1-1 0 0 0,1 1 0 0 0,0-1 0 0 0,-1 1 0 0 0,1 0 0 0 0,-1-1 0 0 0,1 1 0 0 0,0 0 0 0 0,0-1 0 0 0,-1 2 0 0 0,-3 13 1101 0 0,2-5-740 0 0,1-7-360 0 0,0 0 0 0 0,1 0 0 0 0,-1-1 0 0 0,1 1 0 0 0,0 0 0 0 0,0 0 0 0 0,0-1 0 0 0,1 7 0 0 0,0-2 65 0 0,0 0 0 0 0,-1 1 0 0 0,0 8 0 0 0,0-9-70 0 0,0 1-1 0 0,1 0 1 0 0,1 8-1 0 0,1 7-83 0 0,1 23 0 0 0,2 10-42 0 0,-4-33-120 0 0,1 31 1 0 0,-2-7-250 0 0,0-22 154 0 0,-1-16-47 0 0,0 1-1 0 0,1-1 1 0 0,0 0-1 0 0,4 16 0 0 0,-4-22 101 0 0,1 1 0 0 0,-1-1 0 0 0,0 1-1 0 0,1-1 1 0 0,0 0 0 0 0,3 6 0 0 0,-4-8 89 0 0,1 0 0 0 0,-1 0 0 0 0,0 0 0 0 0,1 0 1 0 0,-1 0-1 0 0,1 0 0 0 0,-1 0 0 0 0,1 0 0 0 0,0 0 1 0 0,-1-1-1 0 0,1 1 0 0 0,0-1 0 0 0,0 1 1 0 0,-1-1-1 0 0,4 1 0 0 0,6-1-609 0 0</inkml:trace>
  <inkml:trace contextRef="#ctx0" brushRef="#br0" timeOffset="11737.88">6570 1856 1376 0 0,'0'0'65'0'0,"-1"0"-6"0"0,-3-1-47 0 0,-1-1 795 0 0,5 2-634 0 0,0-1 0 0 0,-1 1 1 0 0,1 0-1 0 0,0 0 1 0 0,-1 0-1 0 0,1 0 0 0 0,0-1 1 0 0,-1 1-1 0 0,1 0 1 0 0,0 0-1 0 0,-1 0 0 0 0,1 0 1 0 0,-1 0-1 0 0,1 0 1 0 0,0 0-1 0 0,-1 0 1 0 0,1 0-1 0 0,0 0 0 0 0,-1 0 1 0 0,0 0-1 0 0,-1 8 6361 0 0,3-4-6555 0 0,-1 0 0 0 0,1 1 0 0 0,0-1-1 0 0,0 0 1 0 0,1 0 0 0 0,-1 0 0 0 0,1 0 0 0 0,0 0-1 0 0,0-1 1 0 0,0 1 0 0 0,1 0 0 0 0,-1-1-1 0 0,1 0 1 0 0,0 1 0 0 0,3 2 0 0 0,-3-3-11 0 0,-1-1 0 0 0,1 1 0 0 0,0-1 0 0 0,0 0 0 0 0,-1 0 0 0 0,2 0 0 0 0,-1 0 0 0 0,0-1 0 0 0,0 1 0 0 0,0-1 0 0 0,1 0 0 0 0,-1 0 0 0 0,1 0 0 0 0,-1 0 0 0 0,1 0 1 0 0,-1-1-1 0 0,1 0 0 0 0,5 0 0 0 0,-7 0 58 0 0,1-1 1 0 0,-1 0 0 0 0,1 0-1 0 0,-1 0 1 0 0,0-1 0 0 0,1 1-1 0 0,-1 0 1 0 0,0-1 0 0 0,0 0-1 0 0,0 1 1 0 0,0-1 0 0 0,0 0-1 0 0,0 0 1 0 0,-1 0 0 0 0,1 0-1 0 0,-1-1 1 0 0,1 1 0 0 0,1-4-1 0 0,-1 1 4 0 0,0 0-1 0 0,0 0 0 0 0,0 0 0 0 0,0 0 0 0 0,-1 0 0 0 0,0 0 1 0 0,0 0-1 0 0,0-7 0 0 0,-1 6-22 0 0,0 1 1 0 0,-1-1-1 0 0,0 0 0 0 0,0 1 0 0 0,-1 0 1 0 0,1-1-1 0 0,-1 1 0 0 0,0 0 1 0 0,-1 0-1 0 0,1 0 0 0 0,-1 0 0 0 0,0 0 1 0 0,0 1-1 0 0,-7-9 0 0 0,6 10-1 0 0,1-1-1 0 0,-1 1 1 0 0,0 0-1 0 0,1 0 1 0 0,-1 0-1 0 0,-1 0 1 0 0,1 1-1 0 0,0 0 1 0 0,-1 0-1 0 0,1 0 1 0 0,-1 0-1 0 0,0 0 1 0 0,1 1-1 0 0,-1 0 1 0 0,0 0-1 0 0,-9 0 1 0 0,9 1-53 0 0,0 0 0 0 0,1 1 0 0 0,-1 0 0 0 0,0 0 0 0 0,1 0 0 0 0,-1 0 0 0 0,1 1 1 0 0,-1-1-1 0 0,1 1 0 0 0,0 0 0 0 0,-1 1 0 0 0,1-1 0 0 0,0 1 0 0 0,1-1 0 0 0,-1 1 0 0 0,0 1 1 0 0,-3 3-1 0 0,3-3-176 0 0,0 0 1 0 0,1 1-1 0 0,0-1 1 0 0,-1 0-1 0 0,2 1 1 0 0,-5 9-1 0 0,7-13 165 0 0,0-1-1 0 0,0 1 1 0 0,0-1-1 0 0,0 1 0 0 0,0 0 1 0 0,1-1-1 0 0,-1 1 1 0 0,0 0-1 0 0,0-1 0 0 0,1 1 1 0 0,-1-1-1 0 0,0 1 1 0 0,1 0-1 0 0,-1-1 1 0 0,0 1-1 0 0,1-1 0 0 0,-1 1 1 0 0,1-1-1 0 0,-1 0 1 0 0,1 1-1 0 0,-1-1 0 0 0,2 1 1 0 0,-1 0-153 0 0,4 4-517 0 0</inkml:trace>
  <inkml:trace contextRef="#ctx0" brushRef="#br0" timeOffset="11738.88">6952 1537 0 0 0,'-4'2'1185'0'0,"0"0"1"0"0,-1 0-1 0 0,1 1 1 0 0,0-1-1 0 0,1 1 1 0 0,-1 0-1 0 0,0 0 0 0 0,-5 7 1 0 0,4-4-484 0 0,0 0 0 0 0,1 1 0 0 0,-1 0 0 0 0,-4 12 0 0 0,2-3-377 0 0,1 1 1 0 0,1 0-1 0 0,1 0 1 0 0,-3 18-1 0 0,4-16-303 0 0,2 0-1 0 0,0 0 1 0 0,1-1-1 0 0,1 1 1 0 0,1 0-1 0 0,0 0 1 0 0,10 34-1 0 0,2-23-2043 0 0,-13-28 1340 0 0</inkml:trace>
  <inkml:trace contextRef="#ctx0" brushRef="#br0" timeOffset="11739.88">6820 1899 0 0 0,'-4'1'149'0'0,"0"-2"0"0"0,0 1 0 0 0,1 0 1 0 0,-1-1-1 0 0,0 0 0 0 0,1 0 0 0 0,-1 0 0 0 0,1 0 0 0 0,-1 0 0 0 0,-4-3 1 0 0,6 2 124 0 0,0 1 1 0 0,0 0-1 0 0,1-1 1 0 0,-1 1-1 0 0,0-1 1 0 0,1 0-1 0 0,-1 1 0 0 0,1-1 1 0 0,0 0-1 0 0,0 0 1 0 0,-1 0-1 0 0,1 0 1 0 0,0 0-1 0 0,1 0 1 0 0,-1 0-1 0 0,0 0 1 0 0,1 0-1 0 0,-2-5 1 0 0,2 5-10 0 0,0-1 0 0 0,1 1 0 0 0,-1 0 0 0 0,0-1-1 0 0,1 1 1 0 0,-1-1 0 0 0,1 1 0 0 0,0 0 0 0 0,0 0 0 0 0,0-1 0 0 0,0 1 0 0 0,0 0 0 0 0,0 0 0 0 0,1 0 0 0 0,-1 0 0 0 0,1 0 0 0 0,2-3 0 0 0,5-3 324 0 0,-1 0 1 0 0,13-9 0 0 0,-19 16-536 0 0,13-10 77 0 0,0 0 1 0 0,1 2 0 0 0,0 0-1 0 0,0 0 1 0 0,1 2 0 0 0,0 0-1 0 0,30-7 1 0 0,85-24-3027 0 0,-114 34-1335 0 0</inkml:trace>
  <inkml:trace contextRef="#ctx0" brushRef="#br0" timeOffset="12107.93">7239 1524 0 0 0,'-4'-4'13424'0'0,"2"7"-13228"0"0,1 1 1 0 0,-1-1 0 0 0,1 1-1 0 0,0-1 1 0 0,0 1 0 0 0,0-1-1 0 0,0 1 1 0 0,0 0 0 0 0,1-1-1 0 0,0 6 1 0 0,1 41 308 0 0,0-48-488 0 0,0 16-2 0 0,0-11-2 0 0,0 1 1 0 0,-1-1-1 0 0,0 0 1 0 0,-2 11 0 0 0,-7 49-28 0 0,-10 48-603 0 0,15-97 344 0 0,1-1 0 0 0,0 1 0 0 0,1 0 0 0 0,1 0 0 0 0,2 27 1 0 0,0-43 211 0 0,-1 0 1 0 0,1 0 0 0 0,0 0 0 0 0,0-1 0 0 0,0 1 0 0 0,0 0 0 0 0,0-1 0 0 0,0 1 0 0 0,0 0 0 0 0,1-1 0 0 0,-1 1 0 0 0,1-1 0 0 0,-1 0-1 0 0,1 1 1 0 0,3 1 0 0 0,-4-2-353 0 0,1-2-16 0 0,16-9-725 0 0,-6 3 396 0 0</inkml:trace>
  <inkml:trace contextRef="#ctx0" brushRef="#br0" timeOffset="12942.23">7083 1745 0 0 0,'-12'-1'13096'0'0,"19"-4"-13488"0"0,-5 3-572 0 0,10-6 1200 0 0,0 0 1 0 0,0 0 0 0 0,18-6 0 0 0,1-2 100 0 0,-9 5-207 0 0,2 2 0 0 0,32-10 0 0 0,9-4-648 0 0,9-7-1826 0 0,-56 22-1528 0 0</inkml:trace>
  <inkml:trace contextRef="#ctx0" brushRef="#br0" timeOffset="13690.02">7378 1779 0 0 0,'-18'14'236'0'0,"8"-3"6646"0"0,10-10-6800 0 0,0-1 0 0 0,-1 0 0 0 0,1 0-1 0 0,0 1 1 0 0,0-1 0 0 0,0 0-1 0 0,0 0 1 0 0,0 1 0 0 0,0-1 0 0 0,0 0-1 0 0,0 0 1 0 0,0 1 0 0 0,0-1-1 0 0,0 0 1 0 0,0 1 0 0 0,0-1 0 0 0,0 0-1 0 0,0 0 1 0 0,0 1 0 0 0,0-1 0 0 0,0 0-1 0 0,1 0 1 0 0,-1 1 0 0 0,0-1-1 0 0,0 0 1 0 0,0 0 0 0 0,0 1 0 0 0,0-1-1 0 0,1 0 1 0 0,-1 0 0 0 0,0 0-1 0 0,0 1 1 0 0,1-1 0 0 0,-1 0 0 0 0,0 0-1 0 0,0 0 1 0 0,0 0 0 0 0,1 0-1 0 0,-1 1 1 0 0,0-1 0 0 0,1 0 0 0 0,-1 0-1 0 0,0 0 1 0 0,0 0 0 0 0,1 0-1 0 0,-1 0 1 0 0,15 3-268 0 0,5-4 353 0 0,-1 0 0 0 0,1-1-1 0 0,-1-1 1 0 0,0-1 0 0 0,0-1 0 0 0,0-1-1 0 0,0 0 1 0 0,-1-2 0 0 0,0 0 0 0 0,28-17 0 0 0,-34 16-382 0 0,-1 0 0 0 0,0-1 0 0 0,0 0 0 0 0,15-19 0 0 0,-25 27 128 0 0,0 1 0 0 0,0-1 1 0 0,1 0-1 0 0,-1 0 0 0 0,0 0 0 0 0,-1 0 0 0 0,1 0 1 0 0,0 0-1 0 0,-1 0 0 0 0,1 0 0 0 0,-1 0 0 0 0,1-4 1 0 0,-1 6 51 0 0,0-1-1 0 0,0 0 1 0 0,0 0 0 0 0,0 1 0 0 0,0-1 0 0 0,0 0 0 0 0,-1 0 0 0 0,1 1 0 0 0,0-1-1 0 0,0 0 1 0 0,-1 1 0 0 0,1-1 0 0 0,0 0 0 0 0,-1 1 0 0 0,1-1 0 0 0,-1 0 0 0 0,1 1-1 0 0,-1-1 1 0 0,1 1 0 0 0,-1-1 0 0 0,1 1 0 0 0,-1-1 0 0 0,0 1 0 0 0,1-1 0 0 0,-1 1-1 0 0,0 0 1 0 0,1-1 0 0 0,-1 1 0 0 0,0 0 0 0 0,1 0 0 0 0,-1-1 0 0 0,0 1 0 0 0,0 0-1 0 0,1 0 1 0 0,-1 0 0 0 0,0 0 0 0 0,0 0 0 0 0,1 0 0 0 0,-2 0 0 0 0,-8 0 84 0 0,1 1 0 0 0,-1 0-1 0 0,1 0 1 0 0,-1 1 0 0 0,1 1 0 0 0,0-1 0 0 0,0 1 0 0 0,0 1 0 0 0,0 0 0 0 0,1 0-1 0 0,-13 8 1 0 0,13-7 149 0 0,1 1-1 0 0,-1 0 1 0 0,1 0 0 0 0,0 1-1 0 0,1 0 1 0 0,0 0-1 0 0,-8 12 1 0 0,5-4 202 0 0,0 0 0 0 0,1 0 0 0 0,-7 21 1 0 0,14-32-319 0 0,-1 0 1 0 0,1 1 0 0 0,0-1 0 0 0,0 1 0 0 0,0-1 0 0 0,1 1 0 0 0,0 0-1 0 0,0-1 1 0 0,0 1 0 0 0,0-1 0 0 0,1 1 0 0 0,0 4 0 0 0,0-7-76 0 0,0 0 0 0 0,-1 0 0 0 0,1 0 1 0 0,0 0-1 0 0,0-1 0 0 0,0 1 1 0 0,0 0-1 0 0,0-1 0 0 0,0 1 0 0 0,1-1 1 0 0,-1 1-1 0 0,0-1 0 0 0,1 1 1 0 0,-1-1-1 0 0,1 0 0 0 0,0 0 0 0 0,-1 0 1 0 0,1 0-1 0 0,0 0 0 0 0,0 0 0 0 0,-1 0 1 0 0,1-1-1 0 0,0 1 0 0 0,0-1 1 0 0,0 1-1 0 0,0-1 0 0 0,0 0 0 0 0,0 0 1 0 0,0 0-1 0 0,2 0 0 0 0,3 0-176 0 0,0-1 0 0 0,-1 0 0 0 0,1-1 1 0 0,0 1-1 0 0,-1-1 0 0 0,13-6 0 0 0,-3 0-733 0 0,23-13 0 0 0,-19 6 10 0 0</inkml:trace>
  <inkml:trace contextRef="#ctx0" brushRef="#br0" timeOffset="14411.34">7906 1629 0 0 0,'1'-1'98'0'0,"0"1"-1"0"0,0-1 1 0 0,0 0-1 0 0,0 0 1 0 0,0 0 0 0 0,-1 1-1 0 0,1-1 1 0 0,0 0-1 0 0,0 0 1 0 0,-1 0 0 0 0,1 0-1 0 0,0 0 1 0 0,-1 0-1 0 0,1 0 1 0 0,-1-1 0 0 0,1 1-1 0 0,-1 0 1 0 0,0 0-1 0 0,1 0 1 0 0,-1-1-1 0 0,0 1 1 0 0,0 0 0 0 0,0 0-1 0 0,0 0 1 0 0,0-3-1 0 0,0 0 1521 0 0,-1 4-1487 0 0,1-1 1 0 0,0 1-1 0 0,0-1 1 0 0,0 1-1 0 0,0 0 1 0 0,0-1 0 0 0,0 1-1 0 0,-1-1 1 0 0,1 1-1 0 0,0 0 1 0 0,0-1-1 0 0,0 1 1 0 0,-1 0 0 0 0,1-1-1 0 0,0 1 1 0 0,-1 0-1 0 0,1-1 1 0 0,0 1-1 0 0,-1 0 1 0 0,1 0 0 0 0,0-1-1 0 0,-1 1 1 0 0,1 0-1 0 0,-1 0 1 0 0,1 0 0 0 0,0-1-1 0 0,-1 1 1 0 0,1 0-1 0 0,-1 0 1 0 0,1 0-1 0 0,0 0 1 0 0,-1 0 0 0 0,1 0-1 0 0,-1 0 1 0 0,1 0-1 0 0,-1 0 1 0 0,1 0-1 0 0,-1 0 1 0 0,1 0 0 0 0,0 0-1 0 0,-1 0 1 0 0,1 1-1 0 0,-1-1 1 0 0,0 0-1 0 0,-18 7 2410 0 0,19-7-2495 0 0,-9 5 375 0 0,0 0 0 0 0,0 0-1 0 0,1 1 1 0 0,0 0 0 0 0,0 0-1 0 0,0 1 1 0 0,1 0-1 0 0,0 0 1 0 0,-11 16 0 0 0,7-8-456 0 0,2 1-1 0 0,0 1 1 0 0,1 0 0 0 0,-9 24 0 0 0,17-38-42 0 0,-1-1 0 0 0,0 1 1 0 0,1 0-1 0 0,-1 0 0 0 0,1-1 1 0 0,0 1-1 0 0,0 0 0 0 0,0 0 0 0 0,0-1 1 0 0,0 1-1 0 0,1 0 0 0 0,0 5 1 0 0,0-8 54 0 0,-1 1 0 0 0,1-1 0 0 0,-1 0 1 0 0,0 1-1 0 0,1-1 0 0 0,-1 1 1 0 0,1-1-1 0 0,-1 0 0 0 0,1 1 1 0 0,0-1-1 0 0,-1 0 0 0 0,1 1 1 0 0,-1-1-1 0 0,1 0 0 0 0,-1 0 1 0 0,1 0-1 0 0,0 1 0 0 0,-1-1 1 0 0,1 0-1 0 0,0 0 0 0 0,-1 0 1 0 0,1 0-1 0 0,-1 0 0 0 0,1 0 1 0 0,0 0-1 0 0,-1 0 0 0 0,1-1 1 0 0,0 1-1 0 0,-1 0 0 0 0,1 0 1 0 0,-1 0-1 0 0,1-1 0 0 0,-1 1 1 0 0,1 0-1 0 0,-1-1 0 0 0,1 1 1 0 0,-1 0-1 0 0,1-1 0 0 0,21-15-321 0 0,-21 15 326 0 0,16-16-189 0 0,-1 0 0 0 0,-1-1-1 0 0,18-27 1 0 0,13-17-267 0 0,-35 47 473 0 0,0 0 0 0 0,-1-1 0 0 0,12-26 0 0 0,-6 11 0 0 0,-12 22-31 0 0,0 0 1 0 0,0 1 0 0 0,-1-2 0 0 0,0 1 0 0 0,2-17 0 0 0,-4 20 97 0 0,0 0 1 0 0,-1 0-1 0 0,0 0 1 0 0,0 0-1 0 0,0 0 1 0 0,-1 0-1 0 0,0 0 0 0 0,0 0 1 0 0,0 0-1 0 0,-4-7 1 0 0,5 12-31 0 0,0 0 1 0 0,-1-1-1 0 0,1 1 1 0 0,-1 0-1 0 0,1 0 1 0 0,-1 0-1 0 0,0 0 1 0 0,1 0-1 0 0,-1 0 1 0 0,0 0-1 0 0,0 0 1 0 0,0 1-1 0 0,1-1 1 0 0,-1 0-1 0 0,0 0 1 0 0,0 1-1 0 0,0-1 1 0 0,0 0-1 0 0,0 1 0 0 0,0-1 1 0 0,-1 1-1 0 0,1-1 1 0 0,0 1-1 0 0,0 0 1 0 0,0-1-1 0 0,0 1 1 0 0,-1 0-1 0 0,1 0 1 0 0,0 0-1 0 0,0 0 1 0 0,0 0-1 0 0,-1 0 1 0 0,1 0-1 0 0,0 1 1 0 0,0-1-1 0 0,0 0 1 0 0,-2 1-1 0 0,0 1 103 0 0,-1-1-1 0 0,1 1 1 0 0,0 0-1 0 0,0 0 1 0 0,0 0-1 0 0,0 1 1 0 0,0-1-1 0 0,0 1 1 0 0,1-1-1 0 0,-5 7 0 0 0,0 2 7 0 0,0 0 0 0 0,1 0-1 0 0,0 1 1 0 0,1-1-1 0 0,0 2 1 0 0,1-1 0 0 0,0 0-1 0 0,1 1 1 0 0,-2 15-1 0 0,1 13 688 0 0,2 63 0 0 0,2-73-755 0 0,0-7-354 0 0,1 0-1 0 0,1 0 0 0 0,1-1 0 0 0,2 0 0 0 0,13 45 0 0 0,-16-62-205 0 0,0 0-1 0 0,1-1 1 0 0,0 1-1 0 0,0-1 1 0 0,6 8 0 0 0,0-5-5138 0 0</inkml:trace>
  <inkml:trace contextRef="#ctx0" brushRef="#br0" timeOffset="17172.12">8408 1284 3224 0 0,'0'0'240'0'0,"-13"-12"10017"0"0,13 11-10254 0 0,-1 1-73 0 0,1 0 84 0 0,0 0 0 0 0,0 0 0 0 0,0 0 0 0 0,0 0 0 0 0,0-1 0 0 0,0 1 1 0 0,0 0-1 0 0,-1 0 0 0 0,1 0 0 0 0,0-1 0 0 0,0 1 0 0 0,0 0 0 0 0,0 0 1 0 0,0 0-1 0 0,0 0 0 0 0,0-1 0 0 0,0 1 0 0 0,0 0 0 0 0,0 0 0 0 0,0 0 0 0 0,0-1 1 0 0,0 1-1 0 0,0 0 0 0 0,0 0 0 0 0,0 0 0 0 0,0-1 0 0 0,1 1 0 0 0,-1 0 0 0 0,0 0 1 0 0,0 0-1 0 0,0 0 0 0 0,0-1 0 0 0,0 1 0 0 0,0 0 0 0 0,0 0 0 0 0,1 0 1 0 0,-1 0-1 0 0,0 0 0 0 0,0-1 0 0 0,0 1 0 0 0,0 0 0 0 0,1 0 0 0 0,-1 0 0 0 0,0 0 1 0 0,0 0-1 0 0,1 0 0 0 0,8-3 818 0 0,-8 4-816 0 0,1 0 0 0 0,-1 0-1 0 0,0-1 1 0 0,0 1 0 0 0,0 0 0 0 0,1 0-1 0 0,-1 0 1 0 0,0 1 0 0 0,0-1 0 0 0,0 0-1 0 0,0 0 1 0 0,-1 0 0 0 0,1 1 0 0 0,0-1 0 0 0,0 0-1 0 0,-1 1 1 0 0,1-1 0 0 0,-1 1 0 0 0,1-1-1 0 0,-1 1 1 0 0,0 1 0 0 0,6 34 284 0 0,-6-35-297 0 0,5 166-141 0 0,-6-112 68 0 0,-2 32 111 0 0,3-86 126 0 0,12-13-1147 0 0,66-104-314 0 0,-69 102 1242 0 0,-1-1-120 0 0,21-23 0 0 0,-25 33 152 0 0,-1 1 0 0 0,1 0 0 0 0,-1-1 1 0 0,1 1-1 0 0,0 1 0 0 0,0-1 0 0 0,0 1 0 0 0,0-1 0 0 0,1 1 0 0 0,8-2 1 0 0,-12 3 43 0 0,1 1 0 0 0,-1 0 1 0 0,0 0-1 0 0,0 1 0 0 0,0-1 1 0 0,0 0-1 0 0,1 0 0 0 0,-1 0 0 0 0,0 1 1 0 0,0-1-1 0 0,0 1 0 0 0,0-1 1 0 0,0 1-1 0 0,0-1 0 0 0,0 1 1 0 0,0-1-1 0 0,0 1 0 0 0,0 0 1 0 0,0 0-1 0 0,1 1 0 0 0,17 20 704 0 0,-15-18-654 0 0,1 3 93 0 0,-1 1 0 0 0,1-1 0 0 0,-1 1 0 0 0,0-1 0 0 0,-1 1 0 0 0,4 12 0 0 0,-5-15-117 0 0,-1-1 0 0 0,0 0-1 0 0,0 1 1 0 0,-1-1 0 0 0,1 1 0 0 0,-1-1 0 0 0,0 1 0 0 0,0-1 0 0 0,-1 1 0 0 0,1-1 0 0 0,-1 1 0 0 0,0-1 0 0 0,0 1 0 0 0,-2 4 0 0 0,1-5-43 0 0,-1 0 1 0 0,1 0-1 0 0,-1 0 0 0 0,0-1 1 0 0,0 1-1 0 0,0-1 0 0 0,-6 5 0 0 0,-29 20-233 0 0,34-26 172 0 0,-4 3-447 0 0,0 0 0 0 0,-1-1 1 0 0,0 0-1 0 0,0 0 0 0 0,0-1 1 0 0,0 0-1 0 0,-1-1 0 0 0,1 0 1 0 0,-1 0-1 0 0,0-1 0 0 0,-13 0 1 0 0,11-1-3244 0 0</inkml:trace>
  <inkml:trace contextRef="#ctx0" brushRef="#br0" timeOffset="17684.64">8710 1429 1840 0 0,'9'-3'160'0'0,"16"-1"34"0"0,11 0 6366 0 0,-35 4-6456 0 0,0 0 0 0 0,0 0-1 0 0,0 1 1 0 0,0-1 0 0 0,0 0-1 0 0,0 0 1 0 0,-1 1 0 0 0,1-1-1 0 0,0 1 1 0 0,0-1-1 0 0,0 1 1 0 0,-1-1 0 0 0,1 1-1 0 0,0-1 1 0 0,-1 1 0 0 0,1 0-1 0 0,0-1 1 0 0,-1 1 0 0 0,1 0-1 0 0,-1-1 1 0 0,2 3-1 0 0,7 19 2184 0 0,-4-10-552 0 0,0-2-1302 0 0,1-1 1 0 0,0 1-1 0 0,0-2 1 0 0,13 14-1 0 0,-18-21-553 0 0,0 0-1 0 0,1 0 0 0 0,-1 0 0 0 0,1-1 1 0 0,-1 1-1 0 0,1 0 0 0 0,-1-1 0 0 0,1 1 1 0 0,-1-1-1 0 0,1 0 0 0 0,-1 0 0 0 0,1 1 0 0 0,0-1 1 0 0,-1 0-1 0 0,1 0 0 0 0,0 0 0 0 0,-1 0 1 0 0,4-1-1 0 0,-1-3-1878 0 0</inkml:trace>
  <inkml:trace contextRef="#ctx0" brushRef="#br0" timeOffset="18309.99">8921 1393 0 0 0,'6'-1'12098'0'0,"-19"34"-9400"0"0,0-4-992 0 0,-25 48-1 0 0,-4 5-601 0 0,23-41-792 0 0,-75 170-10 0 0,6-11-813 0 0,74-172 319 0 0,-21 47-839 0 0,21-44 63 0 0,11-18 320 0 0</inkml:trace>
  <inkml:trace contextRef="#ctx0" brushRef="#br0" timeOffset="19051.91">9183 1356 0 0 0,'-3'-2'6982'0'0,"0"30"-4295"0"0,7 52-977 0 0,-2-62-1380 0 0,-1 19 617 0 0,-7 70 0 0 0,-1-1 103 0 0,5-94-942 0 0,3-13-164 0 0,0-3-1 0 0,1-3-41 0 0,-1 0 0 0 0,1-1 0 0 0,-2 1 1 0 0,1 0-1 0 0,-2-14 0 0 0,2-12-139 0 0,19-95-111 0 0,-19 123 336 0 0,1 1 1 0 0,-1 0 0 0 0,1-1-1 0 0,0 1 1 0 0,0 0 0 0 0,0 0-1 0 0,0 0 1 0 0,1 0 0 0 0,4-5-1 0 0,-6 8 16 0 0,-1 1 0 0 0,1-1-1 0 0,0 1 1 0 0,-1 0 0 0 0,1-1-1 0 0,-1 1 1 0 0,1 0 0 0 0,0-1 0 0 0,-1 1-1 0 0,1 0 1 0 0,0 0 0 0 0,-1 0-1 0 0,1-1 1 0 0,0 1 0 0 0,-1 0-1 0 0,1 0 1 0 0,0 0 0 0 0,0 0 0 0 0,-1 0-1 0 0,1 0 1 0 0,0 1 0 0 0,-1-1-1 0 0,1 0 1 0 0,0 0 0 0 0,-1 0-1 0 0,1 1 1 0 0,0-1 0 0 0,-1 0 0 0 0,1 1-1 0 0,-1-1 1 0 0,1 0 0 0 0,0 1-1 0 0,-1-1 1 0 0,1 1 0 0 0,-1-1-1 0 0,1 1 1 0 0,-1-1 0 0 0,1 1 0 0 0,-1-1-1 0 0,0 1 1 0 0,1 0 0 0 0,-1-1-1 0 0,0 1 1 0 0,1 1 0 0 0,0-1 60 0 0,2 4 25 0 0,0-1 0 0 0,0 1 0 0 0,-1 0 0 0 0,0-1 0 0 0,0 1 0 0 0,0 1 0 0 0,0-1 0 0 0,-1 0 0 0 0,2 10 0 0 0,-1 4 253 0 0,-1 26-1 0 0,-3-2 101 0 0,2-42-152 0 0,0-21-2296 0 0,11-26 641 0 0,-5 24 1111 0 0,-2 7 220 0 0,1-1 1 0 0,0 1-1 0 0,1 0 1 0 0,1 0-1 0 0,0 1 1 0 0,1 0-1 0 0,1 0 0 0 0,0 1 1 0 0,0 0-1 0 0,23-22 1 0 0,-31 34 40 0 0,0 0 1 0 0,-1 1-1 0 0,1-1 1 0 0,0 1-1 0 0,0-1 1 0 0,-1 1-1 0 0,1-1 1 0 0,0 1-1 0 0,0-1 1 0 0,0 1-1 0 0,0 0 1 0 0,0-1-1 0 0,1 1 1 0 0,-1 0 4 0 0,-1 0 0 0 0,0 0 0 0 0,1 0 0 0 0,-1 0 1 0 0,1 0-1 0 0,-1 0 0 0 0,1 0 0 0 0,-1 0 0 0 0,0 1 0 0 0,1-1 0 0 0,-1 0 1 0 0,1 0-1 0 0,-1 0 0 0 0,0 1 0 0 0,1-1 0 0 0,-1 0 0 0 0,0 1 0 0 0,1-1 1 0 0,-1 0-1 0 0,1 1 0 0 0,0 0 63 0 0,0 1 0 0 0,0 0-1 0 0,-1 0 1 0 0,1-1 0 0 0,0 1 0 0 0,0 0 0 0 0,0 4 0 0 0,-1-4 16 0 0,2 8 368 0 0,0 0 0 0 0,-1 1-1 0 0,-1-1 1 0 0,1 0 0 0 0,-3 15-1 0 0,1 5 113 0 0,1-17-255 0 0,1 0-1 0 0,0 0 1 0 0,1-1 0 0 0,5 21-1 0 0,-7-32-276 0 0,3 1-1167 0 0,0 1 700 0 0,3-5-3689 0 0,1 1 3032 0 0</inkml:trace>
  <inkml:trace contextRef="#ctx0" brushRef="#br0" timeOffset="19432.09">9551 1391 3680 0 0,'0'0'1709'0'0,"7"-4"3968"0"0,-4 11-5429 0 0,0 1 133 0 0,1 0 1 0 0,-1 0 0 0 0,-1 0-1 0 0,0 1 1 0 0,0-1-1 0 0,1 17 1 0 0,-2-10-171 0 0,1-1 0 0 0,1 0 0 0 0,0-1 0 0 0,7 22 0 0 0,-8-31-179 0 0,0 3 37 0 0,-2-7-89 0 0,0 1 1 0 0,1-1-1 0 0,-1 1 1 0 0,0-1-1 0 0,0 1 1 0 0,0-1-1 0 0,1 0 1 0 0,-1 1-1 0 0,0-1 1 0 0,1 1-1 0 0,-1-1 1 0 0,0 0-1 0 0,1 1 1 0 0,-1-1-1 0 0,0 0 1 0 0,1 1-1 0 0,-1-1 0 0 0,1 0 1 0 0,-1 0-1 0 0,0 1 1 0 0,1-1-1 0 0,-1 0 1 0 0,1 0-1 0 0,-1 0 1 0 0,1 0-1 0 0,-1 0 1 0 0,1 1-1 0 0,0-1 1 0 0,0-1-9 0 0,0 1 0 0 0,0 0-1 0 0,0-1 1 0 0,0 1 0 0 0,0 0 0 0 0,0-1 0 0 0,0 1 0 0 0,0-1 0 0 0,0 0 0 0 0,0 1 0 0 0,-1-1 0 0 0,3-1 0 0 0,0-1-38 0 0,-1 0 0 0 0,1-1 1 0 0,0 1-1 0 0,-1-1 0 0 0,4-7 1 0 0,37-92-703 0 0,-37 86 597 0 0,-2 6 41 0 0,0 0 0 0 0,1 0 0 0 0,8-12 0 0 0,-13 22 485 0 0,1 13 217 0 0,-1 7 244 0 0,-2-10-461 0 0,1 0 0 0 0,0 0 1 0 0,1 0-1 0 0,0 0 0 0 0,0 0 1 0 0,1 0-1 0 0,1 9 0 0 0,-1-14-413 0 0,0 0 0 0 0,0 1 0 0 0,0-1 0 0 0,1 0 0 0 0,0 0 0 0 0,-1 0 0 0 0,1 0 0 0 0,0 0 0 0 0,1 0 0 0 0,-1-1 0 0 0,1 1 0 0 0,0-1 0 0 0,0 1 0 0 0,0-1 0 0 0,0 0 0 0 0,5 3 0 0 0,14 4-1676 0 0,-21-10 1574 0 0,1 1 0 0 0,-1-1 0 0 0,0 0 0 0 0,1 1 1 0 0,-1-1-1 0 0,0 0 0 0 0,1 0 0 0 0,-1 0 0 0 0,0 0 0 0 0,1-1 0 0 0,-1 1 0 0 0,0 0 0 0 0,1 0 0 0 0,-1-1 0 0 0,0 1 1 0 0,2-2-1 0 0,4-2-584 0 0</inkml:trace>
  <inkml:trace contextRef="#ctx0" brushRef="#br0" timeOffset="20099.44">9966 1139 0 0 0,'-1'-3'194'0'0,"0"-1"0"0"0,0 1 0 0 0,-1 0-1 0 0,1 0 1 0 0,-1 1 0 0 0,0-1 0 0 0,1 0 0 0 0,-1 0 0 0 0,-5-4-1 0 0,-2-3 3218 0 0,-8 10 1749 0 0,15 0-4918 0 0,0 1-1 0 0,0-1 1 0 0,0 1-1 0 0,0 0 1 0 0,0 0-1 0 0,0 0 1 0 0,0 0 0 0 0,1 1-1 0 0,-1-1 1 0 0,0 0-1 0 0,0 1 1 0 0,-1 1-1 0 0,-5 5 503 0 0,7-7-589 0 0,1 0-1 0 0,-1 0 1 0 0,1 1-1 0 0,0-1 1 0 0,-1 0 0 0 0,1 1-1 0 0,0-1 1 0 0,0 0 0 0 0,0 1-1 0 0,0-1 1 0 0,0 2 0 0 0,-1 3 237 0 0,-3 23 112 0 0,2 0-1 0 0,1 55 1 0 0,1-48-478 0 0,-4 44 1 0 0,3-70-13 0 0,1 1 1 0 0,0 0-1 0 0,0 0 0 0 0,1-1 1 0 0,0 1-1 0 0,1-1 0 0 0,4 14 1 0 0,1-2-344 0 0,1-1 1 0 0,14 28-1 0 0,-21-47 182 0 0,0-1-1 0 0,0 1 1 0 0,0 0-1 0 0,1-1 0 0 0,-1 1 1 0 0,0-1-1 0 0,1 1 1 0 0,-1-1-1 0 0,1 1 1 0 0,-1-1-1 0 0,1 0 1 0 0,0 0-1 0 0,-1 0 1 0 0,1 0-1 0 0,0 0 1 0 0,0 0-1 0 0,0-1 0 0 0,0 1 1 0 0,0 0-1 0 0,0-1 1 0 0,0 0-1 0 0,0 1 1 0 0,0-1-1 0 0,0 0 1 0 0,0 0-1 0 0,0 0 1 0 0,0 0-1 0 0,3-1 1 0 0,7-6-805 0 0</inkml:trace>
  <inkml:trace contextRef="#ctx0" brushRef="#br0" timeOffset="20100.44">10178 1131 0 0 0,'-1'2'10164'0'0,"-4"7"-8938"0"0,-17 109 3104 0 0,15-83-3912 0 0,1 0 1 0 0,0 43-1 0 0,4 20-2419 0 0,2-97 1393 0 0</inkml:trace>
  <inkml:trace contextRef="#ctx0" brushRef="#br0" timeOffset="20101.44">10042 1439 0 0 0,'-27'-6'633'0'0,"-25"-5"1320"0"0,15 8 8762 0 0,72 4-7906 0 0,-10-5-2317 0 0,0-1 0 0 0,0-1 0 0 0,0-1 0 0 0,40-18 0 0 0,-20 4-2761 0 0,63-40 0 0 0,-93 53-2883 0 0</inkml:trace>
  <inkml:trace contextRef="#ctx0" brushRef="#br0" timeOffset="20779.59">10255 1341 0 0 0,'0'1'850'0'0,"-1"-1"-426"0"0,1 1 1 0 0,0-1 0 0 0,0 1 0 0 0,-1 0 0 0 0,1-1 0 0 0,0 1-1 0 0,0-1 1 0 0,0 1 0 0 0,0-1 0 0 0,0 1 0 0 0,0 0-1 0 0,0-1 1 0 0,0 1 0 0 0,0-1 0 0 0,0 1 0 0 0,0-1 0 0 0,0 1-1 0 0,0 0 1 0 0,1 0 0 0 0,-1 0-319 0 0,1 0 1 0 0,-1-1-1 0 0,1 1 1 0 0,0 0-1 0 0,0 0 0 0 0,0 0 1 0 0,-1-1-1 0 0,1 1 1 0 0,0 0-1 0 0,0-1 0 0 0,0 1 1 0 0,1 0-1 0 0,1 1 551 0 0,36 27-2785 0 0,-38-28 2249 0 0,0 1 0 0 0,0 0 0 0 0,0-1 0 0 0,0 1 0 0 0,0-1 0 0 0,0 1 0 0 0,0 0 0 0 0,-1 0 0 0 0,1 0 0 0 0,-1-1-1 0 0,1 1 1 0 0,-1 0 0 0 0,0 0 0 0 0,0 0 0 0 0,0 0 0 0 0,0 0 0 0 0,0-1 0 0 0,0 1 0 0 0,0 0 0 0 0,-1 0 0 0 0,0 2-1 0 0,-2 6 654 0 0,0 0 0 0 0,-8 17 0 0 0,3-7 55 0 0,0-7-271 0 0,2-4-4017 0 0</inkml:trace>
  <inkml:trace contextRef="#ctx0" brushRef="#br0" timeOffset="20780.59">10281 1117 10136 0 0,'-2'1'88'0'0,"-1"0"1"0"0,1 0-1 0 0,0-1 1 0 0,0 1-1 0 0,-1 1 1 0 0,1-1-1 0 0,0 0 1 0 0,0 0-1 0 0,0 1 1 0 0,0-1-1 0 0,1 1 1 0 0,-4 3-1 0 0,4-4 116 0 0,0 0-1 0 0,0 0 1 0 0,0 0-1 0 0,1 0 1 0 0,-1 0-1 0 0,0 1 1 0 0,1-1-1 0 0,-1 0 1 0 0,1 0-1 0 0,-1 1 1 0 0,1-1-1 0 0,-1 0 1 0 0,1 1-1 0 0,0-1 1 0 0,0 0-1 0 0,0 1 1 0 0,0-1-1 0 0,0 1 1 0 0,0-1-1 0 0,0 0 1 0 0,0 1-1 0 0,0-1 1 0 0,1 3-1 0 0,4 7 1580 0 0,-4-8-1863 0 0,-1-1 0 0 0,2 1 1 0 0,-1 0-1 0 0,0-1 0 0 0,0 1 0 0 0,1-1 0 0 0,3 4 0 0 0,-4-4-61 0 0,4 4-599 0 0,1 0 0 0 0,-1-1-1 0 0,1 0 1 0 0,11 8 0 0 0,-10-8-4140 0 0</inkml:trace>
  <inkml:trace contextRef="#ctx0" brushRef="#br0" timeOffset="21450.39">10485 1286 0 0 0,'-1'15'-239'0'0,"-3"-2"3448"0"0,3-9-2060 0 0,0-1 0 0 0,0 1 0 0 0,1 0 0 0 0,-1-1 0 0 0,1 1 0 0 0,0 0-1 0 0,0 0 1 0 0,0 4 0 0 0,5 28-428 0 0,-1 59 0 0 0,-3-36-350 0 0,-4 120 355 0 0,2-153-683 0 0,-2 13 9 0 0,2-4-381 0 0,2-29 214 0 0,-1 0 0 0 0,0 0 0 0 0,-1 0 0 0 0,-1 10 0 0 0,0-12-1944 0 0,0-11-2053 0 0,0-1 3488 0 0,-1-1-845 0 0</inkml:trace>
  <inkml:trace contextRef="#ctx0" brushRef="#br0" timeOffset="21451.39">10404 1689 0 0 0,'-2'-5'-76'0'0,"-9"-17"482"0"0,1 0 0 0 0,1-1 1 0 0,-9-36-1 0 0,17 52-41 0 0,-1-1-1 0 0,2 1 1 0 0,-1-1-1 0 0,1 0 1 0 0,0 1 0 0 0,0-1-1 0 0,1 1 1 0 0,0-1-1 0 0,1 1 1 0 0,-1 0-1 0 0,1-1 1 0 0,1 1 0 0 0,-1 0-1 0 0,1 0 1 0 0,8-12-1 0 0,3-1 27 0 0,1 0 0 0 0,1 1 0 0 0,1 1 0 0 0,1 1 0 0 0,33-26 0 0 0,-43 37-326 0 0,0 0 1 0 0,0 1-1 0 0,0 0 1 0 0,1 0-1 0 0,-1 1 1 0 0,1 0 0 0 0,15-4-1 0 0,-22 7 0 0 0,1 0-1 0 0,-1 1 1 0 0,1-1-1 0 0,-1 1 1 0 0,1 0-1 0 0,-1 0 1 0 0,0 0 0 0 0,1 0-1 0 0,-1 0 1 0 0,1 0-1 0 0,-1 1 1 0 0,1-1-1 0 0,-1 1 1 0 0,0 0-1 0 0,1 0 1 0 0,-1 0 0 0 0,0 0-1 0 0,0 0 1 0 0,1 0-1 0 0,-1 0 1 0 0,0 1-1 0 0,0-1 1 0 0,0 1-1 0 0,-1 0 1 0 0,1-1 0 0 0,0 1-1 0 0,-1 0 1 0 0,1 0-1 0 0,-1 0 1 0 0,1 0-1 0 0,-1 0 1 0 0,0 1 0 0 0,0-1-1 0 0,1 3 1 0 0,0 0 78 0 0,-1 0 0 0 0,1 0 0 0 0,-1 0 0 0 0,0 0 0 0 0,0 1 0 0 0,-1-1 0 0 0,0 0 0 0 0,0 0 1 0 0,0 1-1 0 0,0-1 0 0 0,-1 0 0 0 0,0 0 0 0 0,0 0 0 0 0,-3 10 0 0 0,1-8-206 0 0,-1 1-1 0 0,1-1 1 0 0,-1 0 0 0 0,-1 0-1 0 0,1-1 1 0 0,-1 1-1 0 0,0-1 1 0 0,-12 11 0 0 0,-2-7-1100 0 0,16-9 776 0 0,-3 2-463 0 0</inkml:trace>
  <inkml:trace contextRef="#ctx0" brushRef="#br0" timeOffset="21452.39">10867 885 0 0 0,'-3'3'915'0'0,"0"0"0"0"0,1 0 0 0 0,-1 0 0 0 0,1 1 0 0 0,0-1 0 0 0,0 1 0 0 0,0-1 0 0 0,0 1 0 0 0,-2 7 0 0 0,-9 38 5834 0 0,11-39-7315 0 0,-2 11 1271 0 0,1-1 0 0 0,1 41 1 0 0,8 36 595 0 0,16 54-1578 0 0,-7-55-1751 0 0,-9-78-205 0 0,-3-10-2979 0 0</inkml:trace>
  <inkml:trace contextRef="#ctx0" brushRef="#br0" timeOffset="22293.12">11015 1143 0 0 0,'-4'10'12065'0'0,"4"-9"-11562"0"0,5 15 2091 0 0,15 11-2139 0 0,-15-22-275 0 0,1 1 1 0 0,0-1-1 0 0,0-1 1 0 0,0 1-1 0 0,0-1 1 0 0,1 0-1 0 0,11 5 1 0 0,-15-8-298 0 0,-1 0 0 0 0,1 0 0 0 0,0 0 0 0 0,-1 0 0 0 0,1-1 0 0 0,0 1 0 0 0,0-1 0 0 0,-1 1-1 0 0,1-1 1 0 0,0 0 0 0 0,0 0 0 0 0,0 0 0 0 0,-1-1 0 0 0,1 1 0 0 0,0-1 0 0 0,0 0 0 0 0,-1 1 0 0 0,1-1 0 0 0,0 0 0 0 0,-1 0 0 0 0,1-1 0 0 0,-1 1 0 0 0,5-4 0 0 0,4-9-2177 0 0,-4 3 1120 0 0</inkml:trace>
  <inkml:trace contextRef="#ctx0" brushRef="#br0" timeOffset="23019.56">11183 1125 0 0 0,'0'0'5682'0'0,"-9"7"-374"0"0,3 6-3677 0 0,1 0-1 0 0,-4 15 0 0 0,-11 57 929 0 0,14-55-2218 0 0,-7 27-199 0 0,-3 0 1 0 0,-3-1 0 0 0,-40 87-1 0 0,11-27-614 0 0,26-55 312 0 0,5-18-27 0 0,-15 58 0 0 0,31-100 93 0 0,1-1-1 0 0,0 1 1 0 0,0 0 0 0 0,-1-1 0 0 0,1 1 0 0 0,0 0 0 0 0,0-1 0 0 0,0 1-1 0 0,0-1 1 0 0,0 1 0 0 0,0 0 0 0 0,0-1 0 0 0,0 1 0 0 0,0 0-1 0 0,0-1 1 0 0,0 1 0 0 0,0 0 0 0 0,1-1 0 0 0,-1 1 0 0 0,0-1 0 0 0,0 1-1 0 0,1-1 1 0 0,0 2 0 0 0,-1-2-49 0 0,1 0 0 0 0,0 0 0 0 0,-1 0 0 0 0,1 0 1 0 0,0-1-1 0 0,-1 1 0 0 0,1 0 0 0 0,0 0 0 0 0,-1-1 0 0 0,1 1 0 0 0,0 0 0 0 0,-1-1 0 0 0,1 1 0 0 0,-1 0 0 0 0,1-1 0 0 0,-1 1 1 0 0,1-1-1 0 0,-1 1 0 0 0,1-1 0 0 0,-1 1 0 0 0,1-2 0 0 0,8-8-4686 0 0</inkml:trace>
  <inkml:trace contextRef="#ctx0" brushRef="#br0" timeOffset="23020.56">11261 1218 3680 0 0,'-6'1'257'0'0,"-1"-1"174"0"0,0 1-1 0 0,0 0 1 0 0,0 0 0 0 0,0 1-1 0 0,-13 5 1 0 0,18-7 191 0 0,-6 5 5790 0 0,8-5-6035 0 0,0 1 0 0 0,0-1 1 0 0,-1 1-1 0 0,1-1 0 0 0,0 2 0 0 0,8 19-1125 0 0,3-5 1287 0 0,-9-13-513 0 0,0 0 0 0 0,0 1 0 0 0,0-1 0 0 0,0 1 0 0 0,0-1 0 0 0,-1 1 0 0 0,0-1 0 0 0,2 8 1 0 0,4 17-4003 0 0</inkml:trace>
  <inkml:trace contextRef="#ctx0" brushRef="#br0" timeOffset="23429.55">11344 991 0 0 0,'0'0'354'0'0,"-1"0"0"0"0,0 0 0 0 0,1 0 0 0 0,-1 0-1 0 0,1 1 1 0 0,-1-1 0 0 0,0 0 0 0 0,1 0 0 0 0,-1 0 0 0 0,1 1 0 0 0,-1-1 0 0 0,1 0 0 0 0,-1 1-1 0 0,1-1 1 0 0,-1 0 0 0 0,1 1 0 0 0,-1-1 0 0 0,1 1 0 0 0,-1-1 0 0 0,1 1 0 0 0,-6 13 2944 0 0,3 18-962 0 0,3-32-2284 0 0,1 13 200 0 0,1 0 1 0 0,1 0-1 0 0,0 0 0 0 0,9 23 0 0 0,-7-22-495 0 0,-1-1-361 0 0,1 0-176 0 0</inkml:trace>
  <inkml:trace contextRef="#ctx0" brushRef="#br0" timeOffset="24179.72">11344 1268 0 0 0,'0'0'9982'0'0,"16"-3"-9294"0"0,8-6 666 0 0,-23 8-1217 0 0,17-12 1454 0 0,-7 7-39 0 0,-4 12-894 0 0,6 7-703 0 0,-6-6 138 0 0,-6-6-90 0 0,0 0-1 0 0,0 0 1 0 0,0 0 0 0 0,0 0 0 0 0,0 0 0 0 0,0 0-1 0 0,1 0 1 0 0,-1 0 0 0 0,0 0 0 0 0,1-1 0 0 0,-1 1-1 0 0,0 0 1 0 0,1-1 0 0 0,-1 1 0 0 0,1-1 0 0 0,-1 0-1 0 0,1 1 1 0 0,-1-1 0 0 0,1 0 0 0 0,-1 0 0 0 0,3 0 0 0 0,0 0-76 0 0,-1-1 1 0 0,1 1-1 0 0,-1-1 1 0 0,1 0 0 0 0,0 0-1 0 0,-1 0 1 0 0,1-1-1 0 0,-1 1 1 0 0,0-1 0 0 0,7-3-1 0 0,30-28-636 0 0,-15 13 632 0 0,-5 6-131 0 0,-12 9 48 0 0,-1 0 1 0 0,0 0 0 0 0,-1-1-1 0 0,13-12 1 0 0,-18 17 43 0 0,0-1 0 0 0,0 1 1 0 0,0 0-1 0 0,1 0 1 0 0,-1 0-1 0 0,0 0 1 0 0,0 0-1 0 0,1 0 1 0 0,-1 0-1 0 0,1 1 1 0 0,1-2-1 0 0,-2 1-207 0 0,-1 0 312 0 0,0 1 0 0 0,0 0 0 0 0,0 0 0 0 0,0-1 0 0 0,1 1 0 0 0,-1 0 0 0 0,0 0 0 0 0,0-1 0 0 0,0 1 0 0 0,0 0 0 0 0,0 0 0 0 0,0 0 0 0 0,0-1 0 0 0,0 1 0 0 0,0 0-1 0 0,1 0 1 0 0,-1 0 0 0 0,0-1 0 0 0,0 1 0 0 0,0 0 0 0 0,0 0 0 0 0,3-1 1892 0 0,-9 10-837 0 0,4-7-905 0 0,1 0 0 0 0,0 0 0 0 0,0 0 0 0 0,-1 0 0 0 0,2 0 0 0 0,-1 0 0 0 0,0 0 0 0 0,0 0 0 0 0,0 0 0 0 0,1 1 0 0 0,0-1 0 0 0,-1 0 0 0 0,1 0 0 0 0,0 1 0 0 0,0-1 0 0 0,0 0 0 0 0,0 0 0 0 0,0 1 0 0 0,1-1 0 0 0,-1 0 0 0 0,1 0 0 0 0,-1 1 1 0 0,1-1-1 0 0,0 0 0 0 0,0 0 0 0 0,1 2 0 0 0,4 6-210 0 0,0-1 0 0 0,1 1 0 0 0,0-1 1 0 0,10 9-1 0 0,4 5 62 0 0,2 8-56 0 0,0 0-1 0 0,22 45 0 0 0,-34-55 169 0 0,0 1-1 0 0,-2 1 1 0 0,13 43 0 0 0,-22-64-120 0 0,1 0 1 0 0,-1 0-1 0 0,0 0 1 0 0,1 0-1 0 0,-1 0 1 0 0,0 0-1 0 0,0 0 1 0 0,0 1-1 0 0,0-1 1 0 0,-1 0-1 0 0,1 0 1 0 0,-1 0-1 0 0,1 0 1 0 0,-1-1-1 0 0,0 1 1 0 0,1 0-1 0 0,-1 0 1 0 0,0 0-1 0 0,0 0 1 0 0,0-1-1 0 0,-1 1 1 0 0,1 0-1 0 0,-2 1 1 0 0,0-1-82 0 0,1 0 0 0 0,-1-1 0 0 0,1 1 0 0 0,-1-1 0 0 0,1 0 0 0 0,-1 0 0 0 0,0 0 0 0 0,0 0 0 0 0,0 0 0 0 0,1-1 0 0 0,-1 1 0 0 0,0-1 0 0 0,0 0 0 0 0,0 0 0 0 0,-6 0 0 0 0,-17-3-690 0 0,1 0 0 0 0,-1-2 0 0 0,-25-7 0 0 0,36 7 916 0 0,0 0 0 0 0,0-1 0 0 0,0-1 0 0 0,1 0 0 0 0,0-1 0 0 0,-15-10 0 0 0,27 16 25 0 0,-1 0 1 0 0,1 0-1 0 0,-1 0 0 0 0,1 0 1 0 0,0-1-1 0 0,0 1 0 0 0,0 0 1 0 0,1-1-1 0 0,-1 0 0 0 0,0 1 1 0 0,1-1-1 0 0,0 0 0 0 0,-1 0 1 0 0,0-4-1 0 0,2 4-22 0 0,-1 1 1 0 0,1 0-1 0 0,0-1 0 0 0,0 1 1 0 0,1 0-1 0 0,-1-1 0 0 0,0 1 1 0 0,1 0-1 0 0,0-1 0 0 0,-1 1 1 0 0,1 0-1 0 0,0 0 0 0 0,0 0 1 0 0,0 0-1 0 0,0 0 0 0 0,1 0 0 0 0,-1 0 1 0 0,0 0-1 0 0,4-3 0 0 0,5-6 153 0 0,0 1 0 0 0,2 0-1 0 0,-1 1 1 0 0,18-11 0 0 0,54-27 46 0 0,-49 28-384 0 0,5-2-505 0 0,-20 9-17 0 0</inkml:trace>
  <inkml:trace contextRef="#ctx0" brushRef="#br0" timeOffset="25254.38">6549 2498 0 0 0,'-20'-6'-17'0'0,"-25"-10"7332"0"0,43 15-6876 0 0,1 0-1 0 0,0 1 0 0 0,0-1 0 0 0,-1 1 1 0 0,1-1-1 0 0,0 1 0 0 0,-1 0 0 0 0,1 0 1 0 0,0 0-1 0 0,-3 0 0 0 0,3 0-396 0 0,1 0 1 0 0,-1 1-1 0 0,1-1 1 0 0,-1 1-1 0 0,1-1 0 0 0,0 1 1 0 0,-1-1-1 0 0,1 1 1 0 0,0-1-1 0 0,0 1 0 0 0,-1-1 1 0 0,1 1-1 0 0,0-1 0 0 0,0 1 1 0 0,0-1-1 0 0,-1 1 1 0 0,1 0-1 0 0,0-1 0 0 0,0 1 1 0 0,0-1-1 0 0,0 1 0 0 0,0 0 1 0 0,0-1-1 0 0,0 1 1 0 0,1-1-1 0 0,-1 1 0 0 0,0 0 1 0 0,0-1-1 0 0,0 1 1 0 0,1 0-1 0 0,29 128 338 0 0,-3-15-1175 0 0,-25-103 445 0 0,0 0-1 0 0,-1 1 1 0 0,0-1-1 0 0,-1 0 1 0 0,0 1-1 0 0,0-1 1 0 0,-2 0-1 0 0,1 0 1 0 0,-5 17-1 0 0,4-25-4 0 0,1 1-1 0 0,-1-1 1 0 0,0 0-1 0 0,0 0 1 0 0,0 0-1 0 0,0 0 1 0 0,-3 3-1 0 0,-3 0-2201 0 0</inkml:trace>
  <inkml:trace contextRef="#ctx0" brushRef="#br0" timeOffset="26152.6">6333 2881 0 0 0,'0'0'1435'0'0,"0"-16"658"0"0,3 13-1762 0 0,-1 0-1 0 0,1 0 1 0 0,-1 0 0 0 0,1 0 0 0 0,0 1-1 0 0,0-1 1 0 0,0 1 0 0 0,5-3 0 0 0,0-1 582 0 0,81-74 2532 0 0,-24 21-2766 0 0,61-66-2410 0 0,-101 98 649 0 0,-19 21 873 0 0,0-1 0 0 0,0 1 0 0 0,-1-1-1 0 0,0 0 1 0 0,-1-1 0 0 0,0 1 0 0 0,5-12 0 0 0,-9 19 218 0 0,0 0-1 0 0,0-1 1 0 0,0 1 0 0 0,1 0 0 0 0,-1-1 0 0 0,0 1 0 0 0,0 0 0 0 0,0-1-1 0 0,0 1 1 0 0,0 0 0 0 0,0-1 0 0 0,0 1 0 0 0,0 0 0 0 0,0-1-1 0 0,0 1 1 0 0,0 0 0 0 0,0-1 0 0 0,0 1 0 0 0,0 0 0 0 0,0-1-1 0 0,0 1 1 0 0,0 0 0 0 0,-1-1 0 0 0,1 1 0 0 0,0 0 0 0 0,0-1-1 0 0,0 1 1 0 0,0 0 0 0 0,-1-1 0 0 0,1 1 0 0 0,0 0 0 0 0,0 0 0 0 0,-1-1-1 0 0,1 1 1 0 0,0 0 0 0 0,0 0 0 0 0,-1 0 0 0 0,1-1 0 0 0,0 1-1 0 0,-1 0 1 0 0,1 0 0 0 0,0 0 0 0 0,-1 0 0 0 0,1 0 0 0 0,0 0-1 0 0,-1 0 1 0 0,1 0 0 0 0,0-1 0 0 0,-1 1 0 0 0,1 0 0 0 0,0 0-1 0 0,-1 1 1 0 0,1-1 0 0 0,0 0 0 0 0,-1 0 0 0 0,1 0 0 0 0,0 0 0 0 0,-1 0-1 0 0,1 0 1 0 0,0 0 0 0 0,-1 1 0 0 0,-2-1 150 0 0,0 1 1 0 0,1 0-1 0 0,-1 0 1 0 0,1 0-1 0 0,-1 1 0 0 0,-2 1 1 0 0,-2 3 95 0 0,0 1 1 0 0,1-1-1 0 0,0 2 1 0 0,0-1-1 0 0,1 0 1 0 0,0 1-1 0 0,0 0 1 0 0,0 0-1 0 0,1 1 1 0 0,1-1-1 0 0,0 1 1 0 0,0 0-1 0 0,0 0 1 0 0,1 0-1 0 0,-1 14 1 0 0,1-8 134 0 0,1-1 0 0 0,0 1 1 0 0,1 0-1 0 0,1 0 1 0 0,0-1-1 0 0,1 1 0 0 0,1-1 1 0 0,0 1-1 0 0,7 15 0 0 0,-9-27-419 0 0,0-1 0 0 0,0 1-1 0 0,1-1 1 0 0,-1 1-1 0 0,1-1 1 0 0,0 1 0 0 0,0-1-1 0 0,0 0 1 0 0,0 0-1 0 0,0 0 1 0 0,0 0-1 0 0,0-1 1 0 0,1 1 0 0 0,2 1-1 0 0,-3-2 9 0 0,0 0-1 0 0,-1 0 1 0 0,1-1-1 0 0,0 1 1 0 0,-1-1-1 0 0,1 1 1 0 0,0-1-1 0 0,0 0 1 0 0,-1 0-1 0 0,1 1 1 0 0,0-1-1 0 0,0-1 1 0 0,-1 1-1 0 0,1 0 1 0 0,0 0-1 0 0,0-1 1 0 0,-1 1-1 0 0,1-1 1 0 0,0 1-1 0 0,-1-1 1 0 0,1 0-1 0 0,0 1 1 0 0,-1-1-1 0 0,3-2 1 0 0,7-6-83 0 0,-1-1 0 0 0,0 0 0 0 0,-1-1 0 0 0,0 0 0 0 0,14-22 0 0 0,-13 20-9 0 0,0 1 0 0 0,12-13 0 0 0,8-8-513 0 0,-16 19 195 0 0,-13 13 660 0 0,-1 2-11 0 0,2 5-37 0 0,-1-3-82 0 0,-1 0-1 0 0,1 0 0 0 0,0-1 1 0 0,0 1-1 0 0,0-1 1 0 0,0 1-1 0 0,0-1 1 0 0,1 1-1 0 0,-1-1 1 0 0,1 0-1 0 0,-1 1 0 0 0,5 2 1 0 0,14 8 395 0 0,-17-11-452 0 0,0 1-1 0 0,1-1 0 0 0,-1 0 0 0 0,1 0 1 0 0,0 0-1 0 0,0 0 0 0 0,0-1 0 0 0,0 1 0 0 0,0-1 1 0 0,8 1-1 0 0,-2-1-56 0 0,0-1 0 0 0,1-1 1 0 0,-1 1-1 0 0,0-2 1 0 0,0 1-1 0 0,0-1 0 0 0,0-1 1 0 0,0 0-1 0 0,0 0 0 0 0,-1-1 1 0 0,12-7-1 0 0,-9 4-255 0 0,0 0-1 0 0,-1-1 1 0 0,0 0 0 0 0,-1-1 0 0 0,0 0 0 0 0,0-1-1 0 0,-1 0 1 0 0,8-12 0 0 0,-13 17-40 0 0,-1-1 1 0 0,0 1-1 0 0,0-1 1 0 0,-1 0-1 0 0,4-12 1 0 0,-6 17 264 0 0,0 0 0 0 0,0 1 1 0 0,0-1-1 0 0,0 0 1 0 0,0 0-1 0 0,0 1 0 0 0,0-1 1 0 0,0 0-1 0 0,0 0 1 0 0,0 0-1 0 0,0 1 0 0 0,-1-1 1 0 0,1 0-1 0 0,0 0 1 0 0,-1 1-1 0 0,1-1 0 0 0,0 0 1 0 0,-1 1-1 0 0,1-1 1 0 0,-1 0-1 0 0,1 1 0 0 0,-1-2 1 0 0,-1 1-35 0 0,1 0-1 0 0,-1 0 1 0 0,1 0 0 0 0,-1 0 0 0 0,1 0 0 0 0,-1 0-1 0 0,0 1 1 0 0,1-1 0 0 0,-4 0 0 0 0,0 0-81 0 0,-1 0 0 0 0,0 0 1 0 0,1 0-1 0 0,-1 1 0 0 0,-9 1 1 0 0,7 0 219 0 0,0 0 0 0 0,-1 1 0 0 0,1 0 1 0 0,0 1-1 0 0,0-1 0 0 0,0 2 0 0 0,1-1 1 0 0,-1 1-1 0 0,1 0 0 0 0,0 1 0 0 0,0 0 1 0 0,0 0-1 0 0,1 0 0 0 0,-1 1 0 0 0,1 0 0 0 0,-8 10 1 0 0,10-10 213 0 0,0 0 0 0 0,0 0 0 0 0,1 0 0 0 0,-1 1 0 0 0,2-1 0 0 0,-1 1 0 0 0,1 0 0 0 0,-1 0 0 0 0,0 11 0 0 0,2-15-197 0 0,0 0-1 0 0,1-1 1 0 0,0 1 0 0 0,0 0 0 0 0,0-1-1 0 0,0 1 1 0 0,0 0 0 0 0,0 0 0 0 0,1-1 0 0 0,-1 1-1 0 0,1 0 1 0 0,0-1 0 0 0,0 1 0 0 0,0-1-1 0 0,0 1 1 0 0,0-1 0 0 0,1 0 0 0 0,-1 1-1 0 0,1-1 1 0 0,-1 0 0 0 0,1 0 0 0 0,0 0 0 0 0,0 0-1 0 0,0 0 1 0 0,0 0 0 0 0,0-1 0 0 0,0 1-1 0 0,3 1 1 0 0,1 0-48 0 0,-1-1 1 0 0,1 0-1 0 0,0-1 0 0 0,0 1 1 0 0,-1-1-1 0 0,1 0 0 0 0,0 0 0 0 0,0-1 1 0 0,0 0-1 0 0,0 0 0 0 0,0 0 0 0 0,7-2 1 0 0,7-2-357 0 0,0 0-1 0 0,24-11 1 0 0,-2 2-278 0 0,-14 5-147 0 0,1-2-144 0 0</inkml:trace>
  <inkml:trace contextRef="#ctx0" brushRef="#br0" timeOffset="27595.76">7645 2434 1376 0 0,'-9'0'553'0'0,"7"0"-29"0"0,1 0 1 0 0,-1 0-1 0 0,0 0 0 0 0,1 1 0 0 0,-1-1 0 0 0,0 0 1 0 0,1 1-1 0 0,-1-1 0 0 0,1 0 0 0 0,-1 1 0 0 0,0 0 1 0 0,1-1-1 0 0,0 1 0 0 0,-1 0 0 0 0,1 0 0 0 0,-1 0 1 0 0,1 0-1 0 0,0 0 0 0 0,0 0 0 0 0,-2 2 0 0 0,2-1-412 0 0,0 0 0 0 0,0 0 0 0 0,0 0 0 0 0,0 0 0 0 0,0 0-1 0 0,1 0 1 0 0,-1 0 0 0 0,1 0 0 0 0,-1 1 0 0 0,1-1 0 0 0,0 0-1 0 0,0 0 1 0 0,0 3 0 0 0,2 7-546 0 0,-1 0 0 0 0,2-1 0 0 0,0 1 0 0 0,6 16 0 0 0,-7-22 1329 0 0,0-2-848 0 0,45 125 486 0 0,-35-100-643 0 0,2 1-1 0 0,22 32 1 0 0,-23-38-64 0 0,-9-17 12 0 0,0 1 0 0 0,1-1 1 0 0,-1 0-1 0 0,8 8 0 0 0,-11-15-134 0 0,6 9 14 0 0</inkml:trace>
  <inkml:trace contextRef="#ctx0" brushRef="#br0" timeOffset="27983.18">7654 2707 0 0 0,'-6'-17'91'0'0,"0"-1"-1"0"0,1 1 1 0 0,1-1 0 0 0,0-1-1 0 0,2 1 1 0 0,0 0 0 0 0,1-1-1 0 0,3-35 1 0 0,1 35 412 0 0,1 1 0 0 0,9-25 1 0 0,-10 34-35 0 0,-2 6-236 0 0,0 1 0 0 0,0-1 1 0 0,1 0-1 0 0,-1 1 0 0 0,1 0 1 0 0,-1-1-1 0 0,1 1 0 0 0,0 0 1 0 0,0 0-1 0 0,0 0 0 0 0,1 0 0 0 0,-1 0 1 0 0,0 1-1 0 0,1-1 0 0 0,3-1 1 0 0,-5 2 286 0 0,6 6 509 0 0,-5-4-873 0 0,0 1 0 0 0,0-1 0 0 0,0 1 0 0 0,0 0 0 0 0,0 0 0 0 0,0 0-1 0 0,0 0 1 0 0,0 0 0 0 0,-1 0 0 0 0,3 4 0 0 0,12 29 1173 0 0,-10-22-824 0 0,-2-4-327 0 0,0 1-1 0 0,-1-1 1 0 0,0 1-1 0 0,0 0 1 0 0,1 13-1 0 0,-4-18-94 0 0,1 1-1 0 0,-1-1 0 0 0,0 0 1 0 0,-1 1-1 0 0,1-1 0 0 0,-1 0 1 0 0,0 1-1 0 0,0-1 0 0 0,-1 0 1 0 0,1 0-1 0 0,-5 8 1 0 0,3-6-43 0 0,-1-1 1 0 0,1 0-1 0 0,-1-1 1 0 0,-9 10 0 0 0,12-13-117 0 0,0-1-1 0 0,-1 0 1 0 0,1 1 0 0 0,-1-1 0 0 0,1 0 0 0 0,-1 0 0 0 0,1 0 0 0 0,-1 0-1 0 0,0 0 1 0 0,0-1 0 0 0,1 1 0 0 0,-1 0 0 0 0,0-1 0 0 0,0 1 0 0 0,0-1 0 0 0,0 0-1 0 0,1 0 1 0 0,-1 1 0 0 0,0-1 0 0 0,0 0 0 0 0,0-1 0 0 0,-3 1 0 0 0,2-2-1226 0 0</inkml:trace>
  <inkml:trace contextRef="#ctx0" brushRef="#br0" timeOffset="27984.18">8024 2311 456 0 0,'0'4'249'0'0,"0"-1"1"0"0,-1 1-1 0 0,1-1 0 0 0,-1 1 1 0 0,0-1-1 0 0,0 1 0 0 0,0-1 1 0 0,0 0-1 0 0,-4 5 1 0 0,-19 27 4632 0 0,18-27-4001 0 0,0 0 0 0 0,1 0 0 0 0,-6 10 0 0 0,6-6-447 0 0,0 0 0 0 0,-4 18 0 0 0,8-25-351 0 0,0 0 1 0 0,0 0-1 0 0,0 1 0 0 0,1-1 0 0 0,0 0 0 0 0,0 1 0 0 0,1-1 0 0 0,1 9 0 0 0,-1-10-43 0 0,1 4 65 0 0,0 1-1 0 0,0-1 0 0 0,1 0 0 0 0,7 14 1 0 0,-9-21-89 0 0,-1 0 1 0 0,1 0-1 0 0,-1 0 1 0 0,1 0-1 0 0,0 0 1 0 0,0 0-1 0 0,-1 0 1 0 0,1 0 0 0 0,0 0-1 0 0,0 0 1 0 0,0-1-1 0 0,0 1 1 0 0,0 0-1 0 0,0-1 1 0 0,0 1-1 0 0,0 0 1 0 0,0-1-1 0 0,0 0 1 0 0,1 1-1 0 0,-1-1 1 0 0,0 0 0 0 0,0 1-1 0 0,0-1 1 0 0,1 0-1 0 0,-1 0 1 0 0,0 0-1 0 0,0 0 1 0 0,1 0-1 0 0,-1 0 1 0 0,0 0-1 0 0,0-1 1 0 0,0 1 0 0 0,0 0-1 0 0,1-1 1 0 0,-1 1-1 0 0,0-1 1 0 0,0 1-1 0 0,0-1 1 0 0,0 0-1 0 0,0 1 1 0 0,0-1-1 0 0,0 0 1 0 0,1-1 0 0 0,6-4 109 0 0,-1-1 1 0 0,0 0 0 0 0,0 0-1 0 0,0-1 1 0 0,-1 0 0 0 0,0 0-1 0 0,6-13 1 0 0,-10 18-170 0 0,-1-1 1 0 0,0 0 0 0 0,0 1-1 0 0,0-1 1 0 0,0 0-1 0 0,0 0 1 0 0,-1 0-1 0 0,0 0 1 0 0,0 1 0 0 0,0-1-1 0 0,0 0 1 0 0,0 0-1 0 0,-1 0 1 0 0,0 0 0 0 0,0 1-1 0 0,0-1 1 0 0,0 0-1 0 0,-1 1 1 0 0,1-1-1 0 0,-1 0 1 0 0,-3-4 0 0 0,0 2 21 0 0,1 1 1 0 0,-1 0 0 0 0,0 1 0 0 0,0-1 0 0 0,0 1-1 0 0,-1 0 1 0 0,0 1 0 0 0,1-1 0 0 0,-1 1 0 0 0,-1 0-1 0 0,1 0 1 0 0,0 1 0 0 0,-14-4 0 0 0,12 5-123 0 0,-1 1-1 0 0,1-1 1 0 0,-1 1-1 0 0,0 1 1 0 0,1-1 0 0 0,-1 1-1 0 0,1 1 1 0 0,-1 0 0 0 0,1 0-1 0 0,0 1 1 0 0,0 0-1 0 0,0 0 1 0 0,0 0 0 0 0,-10 7-1 0 0,13-7-212 0 0,0 0 0 0 0,0 1 0 0 0,0-1 0 0 0,1 1 0 0 0,-1 0 0 0 0,1 0-1 0 0,0 0 1 0 0,0 1 0 0 0,-5 6 0 0 0,3-1-2929 0 0</inkml:trace>
  <inkml:trace contextRef="#ctx0" brushRef="#br0" timeOffset="28748.54">8383 2331 1376 0 0,'0'0'5040'0'0,"-6"12"-3546"0"0,1-6-1003 0 0,0-1-1 0 0,-1 0 0 0 0,1 0 1 0 0,-1-1-1 0 0,0 1 0 0 0,0-1 1 0 0,-1-1-1 0 0,-9 5 0 0 0,-10 7 856 0 0,-33 18-703 0 0,36-21-614 0 0,-1 2 0 0 0,-22 17 1 0 0,45-30 23 0 0,-1 1 1 0 0,0-1-1 0 0,1 0 1 0 0,-1 1-1 0 0,1-1 1 0 0,-1 1-1 0 0,1 0 1 0 0,0-1-1 0 0,0 1 1 0 0,-1 0-1 0 0,1 0 1 0 0,1-1-1 0 0,-1 1 1 0 0,0 0-1 0 0,-1 4 1 0 0,2-6 226 0 0,4 5-96 0 0,-1-3-171 0 0,0-1 0 0 0,0 0 1 0 0,0 0-1 0 0,0 0 0 0 0,0 0 1 0 0,0-1-1 0 0,0 1 0 0 0,0-1 1 0 0,0 0-1 0 0,0 0 0 0 0,0 0 1 0 0,5 0-1 0 0,37-7-26 0 0,-36 5-23 0 0,1 1 0 0 0,-1 0 0 0 0,1 0 1 0 0,9 1-1 0 0,-15 1-40 0 0,0-1 0 0 0,0 0 0 0 0,0 1 0 0 0,0 0 0 0 0,0 0 1 0 0,0 0-1 0 0,0 1 0 0 0,0-1 0 0 0,0 1 0 0 0,-1 0 0 0 0,1 0 0 0 0,3 2 0 0 0,-6-3 67 0 0,0 1 1 0 0,-1-1-1 0 0,1 0 0 0 0,0 0 0 0 0,0 0 0 0 0,-1 1 0 0 0,1-1 0 0 0,-1 0 1 0 0,1 1-1 0 0,-1-1 0 0 0,1 1 0 0 0,-1-1 0 0 0,0 0 0 0 0,0 1 0 0 0,0-1 1 0 0,0 1-1 0 0,0-1 0 0 0,0 1 0 0 0,0-1 0 0 0,0 1 0 0 0,0-1 0 0 0,-1 0 1 0 0,1 1-1 0 0,-1-1 0 0 0,1 0 0 0 0,-1 1 0 0 0,1-1 0 0 0,-1 0 1 0 0,-1 2-1 0 0,0 2 76 0 0,-1 0 0 0 0,0-1 0 0 0,0 1 1 0 0,0-1-1 0 0,-1 0 0 0 0,-7 7 1 0 0,1-1 57 0 0,8-7-125 0 0,-1-1 1 0 0,1 0 0 0 0,-1 0-1 0 0,1 0 1 0 0,-5 3 0 0 0,-36 27-730 0 0,33-26-490 0 0,0 1-3530 0 0</inkml:trace>
  <inkml:trace contextRef="#ctx0" brushRef="#br0" timeOffset="28749.54">8614 2349 0 0 0,'-8'16'-15'0'0,"-7"6"5309"0"0,0 1 326 0 0,7-7-4955 0 0,-7 17 260 0 0,11-25-826 0 0,0 0 0 0 0,0 1-1 0 0,1-1 1 0 0,0 1-1 0 0,0-1 1 0 0,1 1 0 0 0,0 0-1 0 0,-1 14 1 0 0,4-10 92 0 0,0 0-1 0 0,1 1 1 0 0,1-1 0 0 0,0 0-1 0 0,1 0 1 0 0,7 19 0 0 0,-8-26-215 0 0,7 18-540 0 0,-9-23 500 0 0,-1 0 0 0 0,1-1 0 0 0,-1 1 0 0 0,1 0 0 0 0,-1-1 0 0 0,1 1 0 0 0,0-1 0 0 0,0 1 0 0 0,-1 0 0 0 0,1-1 0 0 0,0 0 0 0 0,0 1 0 0 0,0-1 0 0 0,-1 1 0 0 0,1-1 0 0 0,0 0 0 0 0,0 0 0 0 0,0 1 1 0 0,0-1-1 0 0,0 0 0 0 0,0 0 0 0 0,0 0 0 0 0,-1 0 0 0 0,1 0 0 0 0,0 0 0 0 0,1 0 0 0 0,4-2-4445 0 0</inkml:trace>
  <inkml:trace contextRef="#ctx0" brushRef="#br0" timeOffset="29127.35">8571 2318 3224 0 0,'0'0'7424'0'0,"3"7"-4864"0"0,3 1-2464 0 0,-3 3-488 0 0,-3-4-104 0 0,2 2-16 0 0,4 0-88 0 0,-2-1-8 0 0,-2 0-8 0 0</inkml:trace>
  <inkml:trace contextRef="#ctx0" brushRef="#br0" timeOffset="29128.35">8846 2125 1840 0 0,'0'0'83'0'0,"-11"8"10"0"0,3 2 2638 0 0,0 1 0 0 0,0 0 0 0 0,-9 19 0 0 0,8-10-2431 0 0,1 0 0 0 0,1 1 1 0 0,1-1-1 0 0,0 1 0 0 0,2 1 1 0 0,-3 33-1 0 0,4 80-815 0 0,3-89-1284 0 0,-2-30-291 0 0,-1-9-1852 0 0</inkml:trace>
  <inkml:trace contextRef="#ctx0" brushRef="#br0" timeOffset="29129.35">8670 2560 0 0 0,'-12'0'26'0'0,"5"0"529"0"0,0 0 0 0 0,0 0 1 0 0,0 0-1 0 0,0-1 0 0 0,0 0 1 0 0,-15-5 2510 0 0,22 6-2982 0 0,0 0 0 0 0,0 0-1 0 0,0 0 1 0 0,-1-1 0 0 0,1 1-1 0 0,0 0 1 0 0,0 0-1 0 0,0 0 1 0 0,0 0 0 0 0,0 0-1 0 0,0 0 1 0 0,-1-1-1 0 0,1 1 1 0 0,0 0 0 0 0,0 0-1 0 0,0 0 1 0 0,0 0 0 0 0,0-1-1 0 0,0 1 1 0 0,0 0-1 0 0,0 0 1 0 0,0 0 0 0 0,0-1-1 0 0,0 1 1 0 0,0 0-1 0 0,0 0 1 0 0,0 0 0 0 0,0 0-1 0 0,0-1 1 0 0,0 1-1 0 0,0 0 1 0 0,0 0 0 0 0,1-3 152 0 0,0 1 0 0 0,0 0 0 0 0,0 0 0 0 0,0 0 0 0 0,0 1 0 0 0,0-1 0 0 0,0 0 0 0 0,1 0 0 0 0,-1 1 0 0 0,1-1 0 0 0,0 1 1 0 0,2-3-1 0 0,27-16 858 0 0,-17 12-609 0 0,21-15 8 0 0,126-72-650 0 0,-148 89-623 0 0,1 0 0 0 0,0 1 1 0 0,28-7-1 0 0,-29 10-3293 0 0</inkml:trace>
  <inkml:trace contextRef="#ctx0" brushRef="#br0" timeOffset="29812.57">8918 2409 456 0 0,'-1'1'271'0'0,"0"0"1"0"0,1 1-1 0 0,-1-1 1 0 0,0 1-1 0 0,1-1 1 0 0,-1 0-1 0 0,1 1 1 0 0,0-1-1 0 0,-1 1 1 0 0,1-1-1 0 0,0 1 1 0 0,0 0-1 0 0,0-1 1 0 0,0 1-1 0 0,0-1 1 0 0,0 1-1 0 0,1-1 0 0 0,-1 1 1 0 0,1 1-1 0 0,1 1 1082 0 0,0 1-1 0 0,0-1 1 0 0,1 0-1 0 0,5 7 0 0 0,-4-6-1095 0 0,1 3-374 0 0,0 0 1 0 0,-1 1-1 0 0,0-1 1 0 0,-1 1 0 0 0,4 10-1 0 0,-4-9 98 0 0,0 0-1 0 0,1-1 1 0 0,1 1-1 0 0,5 8 1 0 0,-5-12-1929 0 0</inkml:trace>
  <inkml:trace contextRef="#ctx0" brushRef="#br0" timeOffset="29813.57">9013 2224 0 0 0,'-5'7'0'0'0,"-2"-1"0"0"0,2 4 0 0 0,-4 3 0 0 0,0-3 3984 0 0,7 6-800 0 0,-5-3 640 0 0,2-1 128 0 0,-1 1-3440 0 0,3-3-696 0 0,0 1-136 0 0,0-4-24 0 0,1 2-360 0 0,2-2-64 0 0</inkml:trace>
  <inkml:trace contextRef="#ctx0" brushRef="#br0" timeOffset="30466.87">9045 2412 0 0 0,'-6'19'-308'0'0,"5"-16"875"0"0,1 0 2 0 0,0-1 0 0 0,0 1-1 0 0,-1 0 1 0 0,2 0-1 0 0,-1 5 1 0 0,2-3 133 0 0,-1-1 0 0 0,0 1 0 0 0,1 0 0 0 0,0-1 0 0 0,0 0 0 0 0,1 1-1 0 0,3 4 1 0 0,-1-2-674 0 0,0 1-1 0 0,0-2 1 0 0,1 1 0 0 0,0 0-1 0 0,0-1 1 0 0,9 6-1 0 0,-14-11-12 0 0,1 1 0 0 0,0-1 0 0 0,0 0 0 0 0,0 0 1 0 0,0 1-1 0 0,0-1 0 0 0,0 0 0 0 0,0-1 0 0 0,0 1 0 0 0,1 0 0 0 0,-1-1 0 0 0,0 1 0 0 0,0-1 0 0 0,1 0 0 0 0,-1 1 0 0 0,0-1 0 0 0,1 0 0 0 0,-1-1 0 0 0,0 1 1 0 0,1 0-1 0 0,-1-1 0 0 0,0 1 0 0 0,0-1 0 0 0,1 1 0 0 0,-1-1 0 0 0,0 0 0 0 0,4-2 0 0 0,-1-1 0 0 0,0 0 0 0 0,0-1-1 0 0,-1 1 1 0 0,1-1 0 0 0,-1 0 0 0 0,0 0-1 0 0,0 0 1 0 0,0 0 0 0 0,-1-1-1 0 0,0 1 1 0 0,0-1 0 0 0,-1 0 0 0 0,1 0-1 0 0,-1 0 1 0 0,0 0 0 0 0,1-9 0 0 0,-3 10-23 0 0,-1 1 1 0 0,1-1-1 0 0,-1 0 1 0 0,0 1-1 0 0,0-1 1 0 0,0 1-1 0 0,0 0 1 0 0,-1-1-1 0 0,0 1 0 0 0,0 0 1 0 0,0 0-1 0 0,0 0 1 0 0,-6-7-1 0 0,6 8 52 0 0,-1 0 0 0 0,0 0-1 0 0,0 1 1 0 0,0-1 0 0 0,0 1-1 0 0,0-1 1 0 0,0 1 0 0 0,-1 0-1 0 0,1 0 1 0 0,-1 0 0 0 0,0 1-1 0 0,1 0 1 0 0,-1-1 0 0 0,0 1-1 0 0,0 0 1 0 0,0 1-1 0 0,0-1 1 0 0,0 1 0 0 0,0-1-1 0 0,0 1 1 0 0,0 0 0 0 0,0 1-1 0 0,0-1 1 0 0,0 1 0 0 0,0 0-1 0 0,0 0 1 0 0,1 0 0 0 0,-1 0-1 0 0,0 1 1 0 0,-7 3 0 0 0,6-2 47 0 0,1 1 1 0 0,-1 0 0 0 0,0-1 0 0 0,1 2 0 0 0,0-1-1 0 0,0 0 1 0 0,0 1 0 0 0,0 0 0 0 0,-2 5 0 0 0,-2 1-26 0 0,6-9-66 0 0,1 1 0 0 0,0-1 1 0 0,0 1-1 0 0,-1-1 0 0 0,2 1 0 0 0,-1 0 1 0 0,-1 2-1 0 0,-3 11-13 0 0,5-14 8 0 0,-1 0-1 0 0,0-1 1 0 0,1 1-1 0 0,0 0 1 0 0,0 0-1 0 0,-1-1 1 0 0,1 1 0 0 0,0 0-1 0 0,1 3 1 0 0,-1 8-149 0 0,-1-12 96 0 0,1 0-1 0 0,0-1 1 0 0,0 1 0 0 0,0 0 0 0 0,0 0 0 0 0,0 0-1 0 0,0 0 1 0 0,0 0 0 0 0,0-1 0 0 0,0 1-1 0 0,1 0 1 0 0,-1 0 0 0 0,0 0 0 0 0,1 0-1 0 0,-1-1 1 0 0,0 1 0 0 0,1 0 0 0 0,-1 0-1 0 0,1-1 1 0 0,-1 1 0 0 0,1 0 0 0 0,-1-1-1 0 0,1 1 1 0 0,0 0 0 0 0,-1-1 0 0 0,1 1-1 0 0,0-1 1 0 0,-1 1 0 0 0,1-1 0 0 0,0 0-1 0 0,0 1 1 0 0,-1-1 0 0 0,1 0 0 0 0,0 1-1 0 0,0-1 1 0 0,0 0 0 0 0,-1 0 0 0 0,1 0 0 0 0,0 1-1 0 0,1-1 1 0 0,7-2-3535 0 0</inkml:trace>
  <inkml:trace contextRef="#ctx0" brushRef="#br0" timeOffset="30467.87">9276 2386 0 0 0,'-3'3'1157'0'0,"0"0"-1"0"0,0 0 1 0 0,0 0 0 0 0,0 0-1 0 0,0 0 1 0 0,1 1 0 0 0,-1-1-1 0 0,-3 8 1 0 0,3 7 5292 0 0,3-4-5325 0 0,0-3-3219 0 0,0-8 2112 0 0,1 0 0 0 0,-1 0 0 0 0,0-1 0 0 0,1 1 0 0 0,0 0 0 0 0,2 4 1 0 0,1 6 565 0 0,-3-14-580 0 0,1 1 0 0 0,-1-1 0 0 0,1 1 0 0 0,-1-1-1 0 0,1 0 1 0 0,-1 1 0 0 0,1-1 0 0 0,-1 0 0 0 0,2-2-1 0 0,0-2-113 0 0,0 0-1 0 0,0 0 1 0 0,-1 0-1 0 0,1 0 1 0 0,-1-1-1 0 0,-1 1 1 0 0,2-7-1 0 0,6-16-431 0 0,2-7-7 0 0,-9 29 535 0 0,-1-1 0 0 0,1 1 0 0 0,1-1-1 0 0,5-10 1 0 0,-6 14 107 0 0,0-1-1 0 0,1 1 0 0 0,-1-1 1 0 0,1 1-1 0 0,0 0 0 0 0,0 0 1 0 0,0 0-1 0 0,1 0 0 0 0,5-3 1 0 0,-7 4-11 0 0,0 1 0 0 0,-1 0 0 0 0,1 0 1 0 0,0-1-1 0 0,0 1 0 0 0,0 0 0 0 0,0 1 1 0 0,0-1-1 0 0,0 0 0 0 0,0 1 0 0 0,0-1 1 0 0,1 1-1 0 0,-1-1 0 0 0,0 1 0 0 0,0 0 1 0 0,3 0-1 0 0,-4 0-52 0 0,0 1 1 0 0,0-1-1 0 0,0 1 0 0 0,0-1 1 0 0,0 1-1 0 0,0 0 1 0 0,0-1-1 0 0,0 1 0 0 0,-1 0 1 0 0,1 0-1 0 0,0 0 1 0 0,0-1-1 0 0,0 3 1 0 0,1-1 24 0 0,1 2 3 0 0,0 0-1 0 0,0 0 0 0 0,0 1 0 0 0,-1-1 0 0 0,1 1 0 0 0,-1 0 0 0 0,0-1 1 0 0,2 11-1 0 0,-2-6 51 0 0,0 0 0 0 0,-1 1 0 0 0,1 17 0 0 0,-2-18-88 0 0,-1 1 0 0 0,-1-1 1 0 0,1 0-1 0 0,-2 1 0 0 0,1-1 1 0 0,-1 0-1 0 0,-5 11 0 0 0,5-16-150 0 0,1-1 0 0 0,-1 1-1 0 0,0-1 1 0 0,0 1-1 0 0,0-1 1 0 0,0 0 0 0 0,-1 0-1 0 0,-3 3 1 0 0,4-6-233 0 0</inkml:trace>
  <inkml:trace contextRef="#ctx0" brushRef="#br0" timeOffset="33452.91">9747 2289 0 0 0,'-1'-17'1590'0'0,"0"14"-966"0"0,1 1-1 0 0,0 0 1 0 0,0-1-1 0 0,0 1 0 0 0,0-1 1 0 0,0 1-1 0 0,0-1 0 0 0,1 1 1 0 0,-1-1-1 0 0,1 1 1 0 0,0 0-1 0 0,-1-1 0 0 0,1 1 1 0 0,2-3-1 0 0,-3 4 34 0 0,0 1-615 0 0,0 0 1 0 0,0 0-1 0 0,1 0 0 0 0,-1 0 0 0 0,0-1 0 0 0,0 1 0 0 0,0 0 0 0 0,0 0 1 0 0,0 0-1 0 0,0 0 0 0 0,0 0 0 0 0,0 0 0 0 0,1 0 0 0 0,-1 0 0 0 0,0 0 0 0 0,0-1 1 0 0,0 1-1 0 0,0 0 0 0 0,0 0 0 0 0,0 0 0 0 0,1 0 0 0 0,-1 0 0 0 0,0 0 1 0 0,0 0-1 0 0,0 0 0 0 0,0 0 0 0 0,0 0 0 0 0,1 0 0 0 0,-1 0 0 0 0,0 0 0 0 0,0 0 1 0 0,0 0-1 0 0,0 0 0 0 0,0 0 0 0 0,1 0 0 0 0,-1 0 0 0 0,0 1 0 0 0,0-1 1 0 0,0 0-1 0 0,0 0 0 0 0,0 0 0 0 0,0 0 0 0 0,1 0 0 0 0,-1 0 0 0 0,6 4 532 0 0,-6-4-698 0 0,3 2 141 0 0,-1 0 0 0 0,0 1 0 0 0,0-1 0 0 0,0 0 0 0 0,0 1 0 0 0,0-1 0 0 0,-1 1 0 0 0,1 0 0 0 0,-1-1 0 0 0,1 1 0 0 0,0 5 0 0 0,11 35 130 0 0,-12-37-137 0 0,20 64 85 0 0,-19-63-95 0 0,1 0 0 0 0,0 0 0 0 0,0-1 1 0 0,6 10-1 0 0,5 10-17 0 0,-13-21 4 0 0,-1-4 7 0 0,0 0 0 0 0,0-1 0 0 0,0 1-1 0 0,0-1 1 0 0,0 1 0 0 0,0 0 0 0 0,0-1 0 0 0,0 1 0 0 0,0-1-1 0 0,1 1 1 0 0,-1 0 0 0 0,0-1 0 0 0,0 1 0 0 0,1-1-1 0 0,-1 1 1 0 0,0-1 0 0 0,1 1 0 0 0,-1-1 0 0 0,1 1 0 0 0,-1-1-1 0 0,1 0 1 0 0,-1 1 0 0 0,0-1 0 0 0,1 1 0 0 0,0-1-1 0 0,-1 0 1 0 0,1 1 0 0 0,-1-1 0 0 0,1 0 0 0 0,-1 0 0 0 0,1 0-1 0 0,0 1 1 0 0,-1-1 0 0 0,1 0 0 0 0,-1 0 0 0 0,1 0-1 0 0,0 0 1 0 0,-1 0 0 0 0,1 0 0 0 0,-1 0 0 0 0,2 0 0 0 0,0-1 28 0 0,0 0 1 0 0,0 0-1 0 0,0 0 1 0 0,0 0 0 0 0,-1 0-1 0 0,1 0 1 0 0,0 0-1 0 0,0 0 1 0 0,-1-1-1 0 0,1 1 1 0 0,-1-1 0 0 0,1 1-1 0 0,-1-1 1 0 0,1 0-1 0 0,-1 0 1 0 0,2-2 0 0 0,6-12 177 0 0,-6 12-165 0 0,0 0-1 0 0,0-1 1 0 0,-1 1 0 0 0,0-1 0 0 0,0 0 0 0 0,2-5 0 0 0,19-61-23 0 0,-9 30-12 0 0,-13 35-16 0 0,-1 4-62 0 0,-1 41-36 0 0,3-17 306 0 0,-1-13-100 0 0,0 0 1 0 0,0 0-1 0 0,0-1 1 0 0,1 1-1 0 0,1-1 1 0 0,-1 1-1 0 0,5 8 1 0 0,-1-6 11 0 0,-5-9-87 0 0,-1 0 0 0 0,1 0-1 0 0,0 0 1 0 0,0 0 0 0 0,0 0 0 0 0,0 0 0 0 0,1 0 0 0 0,-1 0 0 0 0,0 0-1 0 0,1-1 1 0 0,0 1 0 0 0,-1-1 0 0 0,1 1 0 0 0,0-1 0 0 0,0 0 0 0 0,-1 1-1 0 0,1-1 1 0 0,0 0 0 0 0,0 0 0 0 0,0 0 0 0 0,1-1 0 0 0,2 2 0 0 0,-3-2-17 0 0,0 1 1 0 0,0-1 0 0 0,0 0-1 0 0,0 0 1 0 0,0 0 0 0 0,0 0 0 0 0,0 0-1 0 0,0-1 1 0 0,0 1 0 0 0,0-1-1 0 0,0 1 1 0 0,0-1 0 0 0,0 0 0 0 0,-1 1-1 0 0,3-2 1 0 0,0-1-52 0 0,-1 1 1 0 0,0-1-1 0 0,1 1 1 0 0,-1-1-1 0 0,0 0 1 0 0,4-6-1 0 0,2-4-530 0 0,-1 1-1 0 0,-1-2 1 0 0,7-13 0 0 0,-13 25 414 0 0,11-32-2342 0 0,-7 21-1491 0 0</inkml:trace>
  <inkml:trace contextRef="#ctx0" brushRef="#br0" timeOffset="33961.57">10227 2209 0 0 0,'-2'1'21'0'0,"0"-1"0"0"0,0 1 1 0 0,0 0-1 0 0,0 1 0 0 0,0-1 0 0 0,0 0 1 0 0,0 1-1 0 0,0-1 0 0 0,-2 3 0 0 0,3-3 281 0 0,1-1-1 0 0,-1 1 1 0 0,0 0 0 0 0,1 0-1 0 0,-1 0 1 0 0,1 0-1 0 0,0 0 1 0 0,-1-1-1 0 0,1 1 1 0 0,-1 0 0 0 0,1 0-1 0 0,0 0 1 0 0,0 0-1 0 0,-1 2 1 0 0,-4 10-4732 0 0,5-12 4564 0 0,-1 0-1 0 0,0 1 1 0 0,0-1-1 0 0,1 0 1 0 0,-1 1-1 0 0,1-1 1 0 0,-1 0-1 0 0,1 1 1 0 0,0-1-1 0 0,-1 1 1 0 0,1-1 0 0 0,0 1-1 0 0,0-1 1 0 0,0 0-1 0 0,0 3 1 0 0,4 8 2453 0 0,-3-7-1913 0 0,0 0 0 0 0,0 0 1 0 0,1-1-1 0 0,0 1 0 0 0,0-1 0 0 0,0 1 0 0 0,6 7 1 0 0,6 7 640 0 0,11 12-1624 0 0,-24-30-9 0 0,5 2-1386 0 0</inkml:trace>
  <inkml:trace contextRef="#ctx0" brushRef="#br0" timeOffset="34398.3">10224 1969 8752 0 0,'-11'8'936'0'0,"8"-6"-716"0"0,1 0 1 0 0,1 1-1 0 0,-1-1 1 0 0,0 1-1 0 0,1 0 1 0 0,-1-1-1 0 0,1 1 1 0 0,0 0 0 0 0,0 0-1 0 0,0 0 1 0 0,0 0-1 0 0,0 0 1 0 0,1 0-1 0 0,-1 0 1 0 0,1 0-1 0 0,0 0 1 0 0,0 6-1 0 0,0-5-497 0 0,1 0 0 0 0,-1-1 0 0 0,1 1 0 0 0,0 0 0 0 0,0 0 0 0 0,0-1 0 0 0,0 1 0 0 0,0 0 0 0 0,1-1 0 0 0,0 0 0 0 0,0 1 0 0 0,0-1 0 0 0,0 0 0 0 0,4 4 0 0 0,-1-2-3177 0 0</inkml:trace>
  <inkml:trace contextRef="#ctx0" brushRef="#br0" timeOffset="34399.3">10331 2039 4144 0 0,'0'0'191'0'0,"-5"13"26"0"0,5-9-3 0 0,-1 0 1 0 0,1 0-1 0 0,1 1 1 0 0,-1-1-1 0 0,0 0 0 0 0,1 0 1 0 0,0 0-1 0 0,2 7 1 0 0,15 33 2979 0 0,-6-17-2285 0 0,14 34-1440 0 0,-16-43 526 0 0,-2 1 1 0 0,0 0-1 0 0,-2 1 1 0 0,7 28 0 0 0,-12-46-35 0 0,-1 0 1 0 0,0 0-1 0 0,0 0 1 0 0,0 0 0 0 0,0 0-1 0 0,0 0 1 0 0,0 0-1 0 0,-1 0 1 0 0,1 0 0 0 0,0 0-1 0 0,-1-1 1 0 0,0 1-1 0 0,1 0 1 0 0,-1 0 0 0 0,0 0-1 0 0,0-1 1 0 0,0 1-1 0 0,-2 2 1 0 0,1-2-173 0 0,0 0 1 0 0,0 0-1 0 0,0-1 1 0 0,0 1-1 0 0,-1 0 1 0 0,1-1-1 0 0,-1 0 0 0 0,1 1 1 0 0,-1-1-1 0 0,1 0 1 0 0,-6 1-1 0 0,2-1-246 0 0,0 0 0 0 0,0 0 0 0 0,-1 0 0 0 0,1-1-1 0 0,0 0 1 0 0,-1 0 0 0 0,1 0 0 0 0,-1-1 0 0 0,1 0 0 0 0,-11-4 0 0 0,-19-10 1375 0 0,35 15-439 0 0,-1-3 567 0 0,2 2-1009 0 0,0 1 1 0 0,0 0-1 0 0,0 0 1 0 0,0 0-1 0 0,-1 0 1 0 0,1 0 0 0 0,0 0-1 0 0,0 0 1 0 0,0-1-1 0 0,0 1 1 0 0,0 0 0 0 0,0 0-1 0 0,0 0 1 0 0,-1 0-1 0 0,1 0 1 0 0,0-1-1 0 0,0 1 1 0 0,0 0 0 0 0,0 0-1 0 0,0 0 1 0 0,0-1-1 0 0,0 1 1 0 0,0 0-1 0 0,0 0 1 0 0,0 0 0 0 0,0 0-1 0 0,0-1 1 0 0,0 1-1 0 0,0 0 1 0 0,0 0-1 0 0,0 0 1 0 0,0 0 0 0 0,0-1-1 0 0,0 1 1 0 0,1 0-1 0 0,-1 0 1 0 0,0 0 0 0 0,0 0-1 0 0,0-1 1 0 0,0 1-1 0 0,0 0 1 0 0,3-5 438 0 0,1 1 0 0 0,-1-1-1 0 0,1 1 1 0 0,0 0 0 0 0,0 0 0 0 0,7-5 0 0 0,-3 2-31 0 0,64-51 1944 0 0,-44 36-2681 0 0,0 0 0 0 0,-2-2 0 0 0,28-33 0 0 0,-42 43-900 0 0,0 0-2349 0 0</inkml:trace>
  <inkml:trace contextRef="#ctx0" brushRef="#br0" timeOffset="35059.82">10560 2038 0 0 0,'-13'20'511'0'0,"8"-14"664"0"0,1 1 1 0 0,0 0-1 0 0,0 0 0 0 0,-3 8 1 0 0,1 2 236 0 0,1 1 1 0 0,0-1-1 0 0,2 1 0 0 0,-3 21 1 0 0,5-31-1159 0 0,1 1 1 0 0,0-1 0 0 0,0 1 0 0 0,1 0 0 0 0,0-1 0 0 0,1 1-1 0 0,0-1 1 0 0,0 0 0 0 0,0 1 0 0 0,8 14 0 0 0,-9-21-243 0 0,0-1 1 0 0,0 1-1 0 0,0 0 0 0 0,1-1 1 0 0,-1 1-1 0 0,0-1 0 0 0,1 1 1 0 0,-1-1-1 0 0,1 0 0 0 0,3 2 1 0 0,-4-2-13 0 0,-1-1 1 0 0,1 0-1 0 0,0 1 1 0 0,0-1 0 0 0,-1 0-1 0 0,1 0 1 0 0,0 1-1 0 0,0-1 1 0 0,0 0-1 0 0,-1 0 1 0 0,1 0-1 0 0,0 0 1 0 0,0 0-1 0 0,0 0 1 0 0,0 0 0 0 0,-1 0-1 0 0,1 0 1 0 0,0-1-1 0 0,0 1 1 0 0,1-1-1 0 0,0 1 0 0 0,-1-1-4 0 0,1 0 1 0 0,0 0 0 0 0,-1 0 0 0 0,1 0 0 0 0,0 0 0 0 0,-1 0 0 0 0,1 0 0 0 0,-1 0 0 0 0,0-1 0 0 0,1 1 0 0 0,-1 0 0 0 0,0-1 0 0 0,0 1 0 0 0,0-1 0 0 0,2-2 0 0 0,12-30-75 0 0,-9 18 61 0 0,1-2 20 0 0,4-7-22 0 0,14-10-237 0 0,-24 35 269 0 0,-1 0 1 0 0,1-1-1 0 0,-1 1 1 0 0,1-1-1 0 0,-1 1 1 0 0,1 0-1 0 0,-1-1 1 0 0,1 1-1 0 0,0 0 1 0 0,-1 0-1 0 0,1 0 1 0 0,0-1-1 0 0,-1 1 1 0 0,1 0-1 0 0,0 0 1 0 0,-1 0-1 0 0,1 0 1 0 0,-1 0-1 0 0,1 0 1 0 0,0 0-1 0 0,-1 0 1 0 0,1 0-1 0 0,0 0 1 0 0,-1 1-1 0 0,1-1 1 0 0,0 0-1 0 0,-1 0 1 0 0,1 1 0 0 0,-1-1-1 0 0,1 0 1 0 0,-1 1-1 0 0,1-1 1 0 0,0 0-1 0 0,-1 1 1 0 0,0-1-1 0 0,1 1 1 0 0,-1-1-1 0 0,2 2 1 0 0,-2-1 28 0 0,19 18 762 0 0,-14-13-608 0 0,0-1-1 0 0,0 1 1 0 0,7 4-1 0 0,15 16 15 0 0,-1-1-640 0 0,-24-24 340 0 0,0 0-1 0 0,0 0 1 0 0,0 0-1 0 0,0 0 1 0 0,0-1-1 0 0,0 1 1 0 0,0-1-1 0 0,0 1 1 0 0,0-1-1 0 0,0 0 1 0 0,1 1-1 0 0,2-2 1 0 0,29-3-2019 0 0,-24 1 1099 0 0</inkml:trace>
  <inkml:trace contextRef="#ctx0" brushRef="#br0" timeOffset="35786.39">11030 1959 6912 0 0,'0'0'622'0'0,"0"16"1962"0"0,1 13 228 0 0,1-16-2634 0 0,0 1 1 0 0,7 25-1 0 0,0-1 1037 0 0,-8-30-976 0 0,0-1 0 0 0,1 1 0 0 0,0-1 0 0 0,4 10 1 0 0,22 48-758 0 0,-26-63 277 0 0,-1-1 0 0 0,0 1 0 0 0,-1 0 0 0 0,1 0-1 0 0,0 0 1 0 0,0 0 0 0 0,-1 0 0 0 0,1 0 0 0 0,-1 0 0 0 0,0 0 0 0 0,0 0-1 0 0,1 0 1 0 0,-1 0 0 0 0,-1 0 0 0 0,1 1 0 0 0,0-1 0 0 0,0 0 0 0 0,-1 0-1 0 0,1 0 1 0 0,-1 0 0 0 0,-1 2 0 0 0,0-3-393 0 0,0 1 1 0 0,0-1-1 0 0,-1 0 0 0 0,1 0 1 0 0,0 0-1 0 0,-1 0 0 0 0,-2 0 1 0 0,3 0 292 0 0,0-1-1 0 0,1 1 1 0 0,-1-1 0 0 0,0 0-1 0 0,1 1 1 0 0,-1-1-1 0 0,0 0 1 0 0,1 0 0 0 0,-3 0-1 0 0,-8 1-549 0 0,8-1 894 0 0,0 1 0 0 0,0-1 0 0 0,0 0 0 0 0,-7 0 1 0 0,0-1 7841 0 0,11 0-7675 0 0,1-1 0 0 0,-1 1 0 0 0,0-1 0 0 0,1 1 0 0 0,-1-1 0 0 0,1 1 0 0 0,-1 0 0 0 0,1-1 0 0 0,0 1 0 0 0,0 0 0 0 0,-1 0 0 0 0,1-1 0 0 0,2-1 0 0 0,16-15 542 0 0,-10 10-304 0 0,25-26 260 0 0,105-102-631 0 0,-122 121-225 0 0,-1 2-599 0 0,-2-1 0 0 0,1 0 0 0 0,-2 0 0 0 0,0-2 0 0 0,14-21-1 0 0,-26 37 690 0 0,-1-1-1 0 0,0 1 0 0 0,0 0 0 0 0,1-1 0 0 0,-1 1 0 0 0,0 0 0 0 0,0-1 0 0 0,0 1 1 0 0,1-1-1 0 0,-1 1 0 0 0,0 0 0 0 0,0-1 0 0 0,0 1 0 0 0,0-1 0 0 0,0 1 1 0 0,0-1-1 0 0,0 1 0 0 0,0 0 0 0 0,0-1 0 0 0,0 1 0 0 0,0-1 0 0 0,0 1 0 0 0,0-1 1 0 0,0 1-1 0 0,0 0 0 0 0,0-1 0 0 0,0 1 0 0 0,-1-1 0 0 0,1 1 0 0 0,0 0 1 0 0,-1-1-1 0 0,0 0 51 0 0,1 1 0 0 0,-1 0 1 0 0,0-1-1 0 0,0 1 0 0 0,0 0 1 0 0,0 0-1 0 0,1 0 0 0 0,-1-1 1 0 0,0 1-1 0 0,0 0 0 0 0,0 0 1 0 0,0 0-1 0 0,0 1 0 0 0,-1-1 1 0 0,-3 1 177 0 0,0 0 1 0 0,0 0 0 0 0,0 1-1 0 0,-7 3 1 0 0,7-3 202 0 0,-1 1 0 0 0,1 1 0 0 0,0-1 0 0 0,0 1 0 0 0,0 0 0 0 0,0 0 0 0 0,1 0 0 0 0,0 0 0 0 0,0 1 0 0 0,-7 9 0 0 0,3-1 1087 0 0,0-1 0 0 0,-10 21 0 0 0,16-28-1105 0 0,0 1 1 0 0,0 0-1 0 0,0-1 1 0 0,1 1-1 0 0,0 0 0 0 0,0 0 1 0 0,1-1-1 0 0,0 1 1 0 0,0 9-1 0 0,1-3-45 0 0,1-1 0 0 0,0 0 0 0 0,1 1 0 0 0,6 18-1 0 0,-7-27-295 0 0,-1-1-1 0 0,1 1 0 0 0,-1-1 0 0 0,1 0 0 0 0,0 0 0 0 0,0 1 0 0 0,0-1 0 0 0,0-1 0 0 0,0 1 1 0 0,0 0-1 0 0,0 0 0 0 0,1-1 0 0 0,2 2 0 0 0,1 0-106 0 0,0 0 0 0 0,0-1 0 0 0,1 1 0 0 0,7 0 0 0 0,-13-2 91 0 0,1-2-1 0 0,-1 1 1 0 0,0 0-1 0 0,1 0 1 0 0,-1 0 0 0 0,1-1-1 0 0,-1 1 1 0 0,0-1-1 0 0,0 1 1 0 0,1-1-1 0 0,-1 1 1 0 0,0-1-1 0 0,0 0 1 0 0,1 1 0 0 0,-1-1-1 0 0,0 0 1 0 0,0 0-1 0 0,0 0 1 0 0,0 0-1 0 0,0 0 1 0 0,-1 0 0 0 0,1 0-1 0 0,0 0 1 0 0,0-1-1 0 0,-1 1 1 0 0,2-1-1 0 0,1-4-15 0 0,-1 1 1 0 0,1-1-1 0 0,-1 1 0 0 0,0-1 0 0 0,2-6 0 0 0,1-4-166 0 0,1-1-1 0 0,0 0 1 0 0,13-20 0 0 0,-6 9 52 0 0,10-11 1537 0 0,-20 40-1302 0 0,-1 0 0 0 0,0 0 0 0 0,0 0 0 0 0,0 0 0 0 0,0 0 0 0 0,0 1-1 0 0,0-1 1 0 0,0 1 0 0 0,0-1 0 0 0,0 1 0 0 0,1 1 0 0 0,6 5 161 0 0,9 6 110 0 0,-13-10-361 0 0,-1 0 0 0 0,1 0-1 0 0,0-1 1 0 0,0 0 0 0 0,0 0 0 0 0,0 0 0 0 0,0 0 0 0 0,1-1 0 0 0,-1 0 0 0 0,1 0 0 0 0,10 1 0 0 0,3-1-29 0 0,-10 0-9 0 0,0-1 1 0 0,0-1-1 0 0,0 1 0 0 0,0-2 1 0 0,-1 1-1 0 0,1-1 1 0 0,0 0-1 0 0,13-4 1 0 0,-9 0 49 0 0,-1-1 0 0 0,-1 0 0 0 0,14-8 0 0 0,-20 10 8 0 0,0 1 0 0 0,0-1 0 0 0,-1 0-1 0 0,0 0 1 0 0,1 0 0 0 0,-1-1 0 0 0,-1 1 0 0 0,1-1 0 0 0,4-8 0 0 0,-7 11-100 0 0,0-1 1 0 0,0 0-1 0 0,0 0 0 0 0,-1 0 1 0 0,1 1-1 0 0,-1-1 1 0 0,0 0-1 0 0,1 0 1 0 0,-1 0-1 0 0,-1 0 0 0 0,1 0 1 0 0,0 0-1 0 0,-1 1 1 0 0,1-1-1 0 0,-1 0 0 0 0,0 0 1 0 0,0 0-1 0 0,0 1 1 0 0,0-1-1 0 0,0 1 0 0 0,-1-1 1 0 0,1 1-1 0 0,-1-1 1 0 0,0 1-1 0 0,1 0 0 0 0,-1 0 1 0 0,0-1-1 0 0,-1 1 1 0 0,1 1-1 0 0,0-1 0 0 0,0 0 1 0 0,-1 1-1 0 0,1-1 1 0 0,-1 1-1 0 0,1 0 0 0 0,-1-1 1 0 0,0 1-1 0 0,0 0 1 0 0,-2 0-1 0 0,3 1 142 0 0,0 0 0 0 0,0 0 0 0 0,0 1 0 0 0,0-1 0 0 0,0 0 0 0 0,0 1 0 0 0,0 0 0 0 0,0-1 0 0 0,0 1 1 0 0,1 0-1 0 0,-1 0 0 0 0,0 0 0 0 0,0 0 0 0 0,1 0 0 0 0,-1 0 0 0 0,1 1 0 0 0,-1-1 0 0 0,1 0 0 0 0,0 1 0 0 0,-3 3 0 0 0,-3 3 699 0 0,1 1 0 0 0,-7 12-1 0 0,10-16-499 0 0,1-1-1 0 0,-1 1 1 0 0,1 0-1 0 0,1 0 0 0 0,-1 0 1 0 0,1 0-1 0 0,0 0 1 0 0,0 0-1 0 0,0 0 0 0 0,0 7 1 0 0,1-9-179 0 0,1 0 1 0 0,-1 0-1 0 0,0 0 0 0 0,1 0 1 0 0,0 0-1 0 0,0 0 1 0 0,0 0-1 0 0,0 0 0 0 0,0 0 1 0 0,1 0-1 0 0,-1 0 0 0 0,1 0 1 0 0,-1-1-1 0 0,1 1 1 0 0,0-1-1 0 0,0 1 0 0 0,1-1 1 0 0,1 2-1 0 0,3 2-31 0 0,-5-4-75 0 0,-1 0 0 0 0,1-1 1 0 0,0 1-1 0 0,0 0 0 0 0,0-1 0 0 0,0 0 1 0 0,0 1-1 0 0,0-1 0 0 0,1 0 1 0 0,-1 0-1 0 0,0 0 0 0 0,0-1 0 0 0,1 1 1 0 0,-1-1-1 0 0,1 1 0 0 0,-1-1 1 0 0,0 0-1 0 0,4 1 0 0 0,2-1-398 0 0,0-1 0 0 0,0 1-1 0 0,15-5 1 0 0,-14 3-276 0 0</inkml:trace>
  <inkml:trace contextRef="#ctx0" brushRef="#br0" timeOffset="36955.18">9838 2895 7832 0 0,'-6'0'705'0'0,"4"1"-696"0"0,0 0-1 0 0,-1 0 1 0 0,1 1 0 0 0,0-1-1 0 0,0 0 1 0 0,-4 4 0 0 0,5-4 286 0 0,0 1 1 0 0,-1 0 0 0 0,1-1 0 0 0,0 1 0 0 0,0 0 0 0 0,0 0 0 0 0,0-1 0 0 0,0 1 0 0 0,0 0 0 0 0,0 0 0 0 0,1 0-1 0 0,-1 0 1 0 0,1 0 0 0 0,-1 0 0 0 0,1 0 0 0 0,0 0 0 0 0,0 1 0 0 0,0-1 0 0 0,0 0 0 0 0,0 0 0 0 0,1 2 0 0 0,7 54-1160 0 0,13 62 616 0 0,-8-58 452 0 0,9 29 159 0 0,-18-81-325 0 0,-1 1-1 0 0,2-1 1 0 0,-1 0 0 0 0,1-1 0 0 0,1 1 0 0 0,7 10 0 0 0,-12-19-54 0 0,-1 0 1 0 0,1-1-1 0 0,0 1 1 0 0,-1 0-1 0 0,1-1 1 0 0,0 1-1 0 0,-1 0 1 0 0,1-1-1 0 0,0 1 1 0 0,-1-1 0 0 0,1 1-1 0 0,0-1 1 0 0,0 1-1 0 0,0-1 1 0 0,0 0-1 0 0,-1 1 1 0 0,1-1-1 0 0,2 0 1 0 0,-3 0-43 0 0,1 0 0 0 0,0 0 0 0 0,-1 0 0 0 0,1 0 0 0 0,-1 0 0 0 0,1-1 0 0 0,-1 1 0 0 0,1 0 0 0 0,-1-1 0 0 0,1 1 0 0 0,-1 0 0 0 0,1-1 0 0 0,-1 1 0 0 0,1 0 0 0 0,-1-1 0 0 0,1 1 0 0 0,-1-1 0 0 0,1 1 0 0 0,-1-1 0 0 0,1 0 0 0 0,0-2-231 0 0,0 1 1 0 0,1-1 0 0 0,-1 0-1 0 0,0 0 1 0 0,-1 0-1 0 0,1 0 1 0 0,0 1 0 0 0,-1-1-1 0 0,1-5 1 0 0,-1-1-300 0 0,-1 0 0 0 0,1 0 1 0 0,-2 0-1 0 0,1 0 0 0 0,-1 1 0 0 0,0-1 1 0 0,-1 0-1 0 0,0 1 0 0 0,-7-14 1 0 0,-19-54-312 0 0,16 50 1195 0 0,1-1 1 0 0,2 0-1 0 0,1 0 1 0 0,-7-31 0 0 0,15 52-12 0 0,0 1 0 0 0,1-1 0 0 0,-1 0 0 0 0,1 0 0 0 0,1 0 0 0 0,-1 1 0 0 0,1-1 1 0 0,0 0-1 0 0,0 0 0 0 0,0 1 0 0 0,1-1 0 0 0,0 1 0 0 0,0-1 0 0 0,4-5 0 0 0,-4 7-120 0 0,1 0 0 0 0,0 0 0 0 0,0 0 0 0 0,0 0 0 0 0,0 1 0 0 0,1-1 0 0 0,-1 1 0 0 0,1 0 0 0 0,0 0-1 0 0,0 1 1 0 0,0-1 0 0 0,1 1 0 0 0,-1 0 0 0 0,1 0 0 0 0,-1 0 0 0 0,1 0 0 0 0,5 0 0 0 0,-6 1-99 0 0,0 0 0 0 0,1 1 0 0 0,-1 0 0 0 0,0 0 0 0 0,1 0 0 0 0,-1 1 0 0 0,0-1 0 0 0,1 1 0 0 0,-1 0 0 0 0,0 0 0 0 0,0 1 0 0 0,0-1 0 0 0,0 1 0 0 0,8 4-1 0 0,-11-5-32 0 0,1 0 0 0 0,0 0 0 0 0,-1 0-1 0 0,1 0 1 0 0,-1 0 0 0 0,0 0 0 0 0,1 1-1 0 0,-1-1 1 0 0,0 1 0 0 0,0-1 0 0 0,0 1-1 0 0,0-1 1 0 0,0 1 0 0 0,0 0 0 0 0,0-1-1 0 0,0 1 1 0 0,-1 0 0 0 0,1-1 0 0 0,-1 1-1 0 0,1 0 1 0 0,-1 0 0 0 0,0 0 0 0 0,0 0-1 0 0,1 0 1 0 0,-1-1 0 0 0,-1 1-1 0 0,1 0 1 0 0,0 0 0 0 0,0 0 0 0 0,-1 0-1 0 0,1 0 1 0 0,-1-1 0 0 0,1 1 0 0 0,-1 0-1 0 0,0-1 1 0 0,-1 3 0 0 0,-4 5 107 0 0,1-1 0 0 0,-1 1 1 0 0,-1-1-1 0 0,0-1 0 0 0,0 1 0 0 0,-12 8 1 0 0,-3 1-594 0 0,-28 17 0 0 0,22-19-1922 0 0</inkml:trace>
  <inkml:trace contextRef="#ctx0" brushRef="#br0" timeOffset="37536.15">10171 2867 0 0 0,'-1'0'524'0'0,"0"0"0"0"0,0 1 0 0 0,0-1 1 0 0,0 1-1 0 0,0-1 0 0 0,1 1 0 0 0,-1 0 0 0 0,0-1 0 0 0,0 1 0 0 0,1 0 1 0 0,-1 0-1 0 0,0-1 0 0 0,1 1 0 0 0,-1 0 0 0 0,1 0 0 0 0,-1 0 0 0 0,1 0 1 0 0,-1 0-1 0 0,1 1 0 0 0,-1 4 1051 0 0,2 2-1194 0 0,1 0-1 0 0,1 0 0 0 0,0 0 1 0 0,0-1-1 0 0,0 1 1 0 0,8 11-1 0 0,19 25 905 0 0,-14-17-1306 0 0,-16-26-262 0 0</inkml:trace>
  <inkml:trace contextRef="#ctx0" brushRef="#br0" timeOffset="37537.15">10110 2735 1376 0 0,'5'-5'10840'0'0,"1"2"-10376"0"0,0 3-464 0 0,-1-2-112 0 0,1-1-16 0 0,0 3-384 0 0,2 0-72 0 0,-1 0-24 0 0,1 0-3744 0 0</inkml:trace>
  <inkml:trace contextRef="#ctx0" brushRef="#br0" timeOffset="38213.65">10350 2750 0 0 0,'0'4'221'0'0,"0"-1"1"0"0,1 0-1 0 0,-1 1 1 0 0,1-1-1 0 0,-1 1 1 0 0,2 3-1 0 0,1 9 6339 0 0,-3-12-6097 0 0,0-2-314 0 0,0 0 1 0 0,0 0 0 0 0,0 0 0 0 0,0 0 0 0 0,0-1 0 0 0,0 1-1 0 0,0 0 1 0 0,-1 0 0 0 0,1 0 0 0 0,-1 0 0 0 0,0 0-1 0 0,1-1 1 0 0,-1 1 0 0 0,0 0 0 0 0,0 0 0 0 0,-2 1 0 0 0,-2 5-1 0 0,-8 9-189 0 0,-10 4-825 0 0,3-11 2013 0 0,41-8-444 0 0,24-11-81 0 0,-34 6-581 0 0,-1 0-1 0 0,1 1 0 0 0,0 0 0 0 0,0 1 0 0 0,-1 1 0 0 0,18 0 1 0 0,-27 0-42 0 0,-1 0 1 0 0,0 0 0 0 0,0 0-1 0 0,1 0 1 0 0,-1 0 0 0 0,0 0-1 0 0,0 0 1 0 0,1 0-1 0 0,-1 0 1 0 0,0 0 0 0 0,0 0-1 0 0,1 0 1 0 0,-1 0 0 0 0,0 1-1 0 0,0-1 1 0 0,0 0 0 0 0,1 0-1 0 0,-1 0 1 0 0,0 0 0 0 0,0 0-1 0 0,1 0 1 0 0,-1 1 0 0 0,0-1-1 0 0,0 0 1 0 0,0 0 0 0 0,0 0-1 0 0,1 1 1 0 0,-1-1 0 0 0,0 0-1 0 0,0 0 1 0 0,0 0 0 0 0,0 1-1 0 0,0-1 1 0 0,0 0 0 0 0,0 0-1 0 0,0 1 1 0 0,0-1 0 0 0,1 0-1 0 0,-1 0 1 0 0,0 1-1 0 0,0-1 1 0 0,0 0 0 0 0,0 0-1 0 0,0 1 1 0 0,-1-1 0 0 0,1 0-1 0 0,0 0 1 0 0,0 1 0 0 0,0-1-1 0 0,0 0 1 0 0,0 0 0 0 0,0 0-1 0 0,0 1 1 0 0,0-1 0 0 0,0 0-1 0 0,-1 1 1 0 0,0 2 113 0 0,-1 0 0 0 0,0 1 1 0 0,0-1-1 0 0,0 0 0 0 0,0 0 0 0 0,-1 0 1 0 0,1 0-1 0 0,-1-1 0 0 0,-5 5 0 0 0,-30 18 822 0 0,2-2-437 0 0,23-13-556 0 0,-1-2 0 0 0,0 1 0 0 0,-28 10 0 0 0,41-18-28 0 0,1-1-1 0 0,-1 1 0 0 0,1-1 1 0 0,-1 0-1 0 0,1 0 0 0 0,-1 1 1 0 0,0-1-1 0 0,1 0 0 0 0,-1 0 1 0 0,0 0-1 0 0,1 0 0 0 0,-1 0 1 0 0,0 0-1 0 0,1 0 1 0 0,-1 0-1 0 0,0 0 0 0 0,1 0 1 0 0,-1 0-1 0 0,1 0 0 0 0,-1 0 1 0 0,0 0-1 0 0,1-1 0 0 0,-1 1 1 0 0,0 0-1 0 0,0-1 0 0 0,0 0-30 0 0,1 1-1 0 0,0-1 0 0 0,-1 0 0 0 0,1 0 1 0 0,0 0-1 0 0,-1 1 0 0 0,1-1 0 0 0,0 0 1 0 0,0 0-1 0 0,0 0 0 0 0,0 0 0 0 0,0 0 0 0 0,0 1 1 0 0,0-1-1 0 0,0 0 0 0 0,0-2 0 0 0,2-7-785 0 0</inkml:trace>
  <inkml:trace contextRef="#ctx0" brushRef="#br0" timeOffset="38214.65">10588 2642 0 0 0,'-24'18'13563'0'0,"23"-8"-11906"0"0,1-5-1539 0 0,0-1 0 0 0,1 0 0 0 0,0 0 0 0 0,0 1 0 0 0,0-1 0 0 0,0 0 0 0 0,1 0 0 0 0,-1 0 0 0 0,4 4 0 0 0,-2 0-183 0 0,5 11 225 0 0,0 0 0 0 0,2-1 0 0 0,17 27 0 0 0,-16-29-241 0 0,-4-5-465 0 0,0-1-1 0 0,1 0 1 0 0,0-1 0 0 0,11 10-1 0 0,-13-15-4623 0 0</inkml:trace>
  <inkml:trace contextRef="#ctx0" brushRef="#br0" timeOffset="38873.9">10515 2820 6448 0 0,'0'0'585'0'0,"6"-11"912"0"0,17-7 2973 0 0,4 3-3488 0 0,31-8-1884 0 0,-45 18 1452 0 0,70-19-998 0 0,-63 18-1712 0 0,37-8 0 0 0,-48 15-2020 0 0,-8 5 2606 0 0,-14 14 2564 0 0,3-6-272 0 0,9-9-422 0 0,-1-1-1 0 0,1 0 1 0 0,0 1 0 0 0,0-1 0 0 0,1 1-1 0 0,-1-1 1 0 0,1 1 0 0 0,0-1 0 0 0,1 8-1 0 0,-1 4 505 0 0,0-14-667 0 0,0 0-1 0 0,-1 0 1 0 0,1 0-1 0 0,-1 0 1 0 0,1 1-1 0 0,-1-1 1 0 0,-2 3 0 0 0,3-3-27 0 0,-1 0 0 0 0,0-1 0 0 0,0 1 1 0 0,1 0-1 0 0,-1 0 0 0 0,1 0 1 0 0,0-1-1 0 0,-1 1 0 0 0,1 0 0 0 0,0 0 1 0 0,0 3-1 0 0,1-2 47 0 0,-1 0 0 0 0,0-1 0 0 0,1 1-1 0 0,0 0 1 0 0,0-1 0 0 0,0 1 0 0 0,0-1 0 0 0,0 1 0 0 0,0-1-1 0 0,0 0 1 0 0,1 1 0 0 0,-1-1 0 0 0,3 3 0 0 0,-2-4-107 0 0,-1 0-1 0 0,1 0 1 0 0,0 0-1 0 0,-1-1 1 0 0,1 1 0 0 0,0 0-1 0 0,0-1 1 0 0,-1 1 0 0 0,1-1-1 0 0,0 1 1 0 0,0-1 0 0 0,0 0-1 0 0,0 0 1 0 0,0 0 0 0 0,-1 0-1 0 0,1 0 1 0 0,0 0 0 0 0,0 0-1 0 0,0-1 1 0 0,2 0 0 0 0,0 0-17 0 0,1-1 1 0 0,-1 0 0 0 0,0 0 0 0 0,0 0 0 0 0,0 0-1 0 0,0-1 1 0 0,0 1 0 0 0,-1-1 0 0 0,1 0 0 0 0,-1 0-1 0 0,4-4 1 0 0,0-2-47 0 0,0 1-1 0 0,0-1 1 0 0,8-15 0 0 0,-11 17 1 0 0,-1 1 1 0 0,0 0 0 0 0,0-1-1 0 0,0 0 1 0 0,-1 0 0 0 0,0 0-1 0 0,-1 0 1 0 0,0 0 0 0 0,0 0-1 0 0,0 0 1 0 0,-1-14 0 0 0,0 20 15 0 0,0-1 0 0 0,0 1 1 0 0,-1 0-1 0 0,1 0 1 0 0,0-1-1 0 0,-1 1 0 0 0,1 0 1 0 0,-1 0-1 0 0,0-1 1 0 0,1 1-1 0 0,-1 0 1 0 0,0 0-1 0 0,0 0 0 0 0,1 0 1 0 0,-1 0-1 0 0,0 0 1 0 0,0 0-1 0 0,0 0 0 0 0,0 0 1 0 0,0 1-1 0 0,0-1 1 0 0,-1 0-1 0 0,0 0 0 0 0,-1 0-3 0 0,1 1-1 0 0,0 0 1 0 0,0-1-1 0 0,0 1 1 0 0,-1 0-1 0 0,1 0 1 0 0,0 0 0 0 0,0 0-1 0 0,-1 1 1 0 0,1-1-1 0 0,0 0 1 0 0,-4 2-1 0 0,0 0-132 0 0,0 1-1 0 0,0-1 1 0 0,1 1-1 0 0,-1 0 1 0 0,1 1-1 0 0,0-1 1 0 0,0 1-1 0 0,0 0 1 0 0,-5 6 0 0 0,-4 5-2512 0 0</inkml:trace>
  <inkml:trace contextRef="#ctx0" brushRef="#br0" timeOffset="39634.57">11075 2643 0 0 0,'2'12'-608'0'0,"-2"7"4382"0"0,0 9 3801 0 0,4-8-6800 0 0,-2-1 0 0 0,-1 1 0 0 0,0 0 0 0 0,-1 0 0 0 0,-2-1 0 0 0,-4 31 0 0 0,4-46-704 0 0,2-3 17 0 0,0 0-80 0 0,-1-1 0 0 0,1 0 0 0 0,0 0 1 0 0,-1 0-1 0 0,1 1 0 0 0,0-1 0 0 0,-1 0 0 0 0,1 0 1 0 0,0 0-1 0 0,-1 0 0 0 0,1 1 0 0 0,0-1 0 0 0,-1 0 1 0 0,1 0-1 0 0,0 0 0 0 0,-1 0 0 0 0,1 0 0 0 0,-1 0 1 0 0,1 0-1 0 0,0 0 0 0 0,-1 0 0 0 0,1 0 0 0 0,0 0 1 0 0,-1-1-1 0 0,0 1 0 0 0,-10-2 5 0 0,10 1-17 0 0,-1 0 0 0 0,1-1 0 0 0,-1 1-1 0 0,1 0 1 0 0,-1-1 0 0 0,1 1 0 0 0,0-1-1 0 0,0 1 1 0 0,0-1 0 0 0,0 0 0 0 0,0 1-1 0 0,0-1 1 0 0,0 0 0 0 0,1 0 0 0 0,-1 0-1 0 0,0 0 1 0 0,1 0 0 0 0,0 0 0 0 0,-1 1-1 0 0,1-1 1 0 0,0-2 0 0 0,0-3 71 0 0,-1-1 0 0 0,1 1 0 0 0,1 0 0 0 0,1-11 0 0 0,1 8 66 0 0,0 1 1 0 0,0-1-1 0 0,0 1 0 0 0,1 0 1 0 0,1 0-1 0 0,-1 1 1 0 0,1-1-1 0 0,7-7 1 0 0,7-7-213 0 0,28-27 1 0 0,-7 9-80 0 0,-34 35-117 0 0,1 0-1 0 0,0 1 1 0 0,0-1-1 0 0,1 2 1 0 0,-1-1-1 0 0,1 1 1 0 0,0 0-1 0 0,9-3 1 0 0,-15 7-120 0 0,10-4-180 0 0,-4 6-3271 0 0</inkml:trace>
  <inkml:trace contextRef="#ctx0" brushRef="#br0" timeOffset="40427.45">9652 3734 0 0 0,'-1'-1'196'0'0,"0"-1"-1"0"0,0 1 1 0 0,0 0 0 0 0,0-1-1 0 0,0 1 1 0 0,0 0-1 0 0,0-1 1 0 0,0 1 0 0 0,-1 0-1 0 0,-1-1 1 0 0,-9-11 9526 0 0,0-12-6280 0 0,12 22-3442 0 0,-1 0 0 0 0,0 0 0 0 0,0 0 0 0 0,-1 1 0 0 0,1-1-1 0 0,0 0 1 0 0,-1 1 0 0 0,0-1 0 0 0,1 1 0 0 0,-1 0 0 0 0,0-1 0 0 0,0 1-1 0 0,-5-3 1 0 0,7 4 25 0 0,-1 1 0 0 0,0 0 0 0 0,1 0 0 0 0,-1-1-1 0 0,0 1 1 0 0,0 0 0 0 0,1 0 0 0 0,-1 0 0 0 0,0 0 0 0 0,0 0 0 0 0,0 0-1 0 0,1 0 1 0 0,-1 0 0 0 0,0 0 0 0 0,0 0 0 0 0,0 0 0 0 0,1 0 0 0 0,-1 0-1 0 0,0 1 1 0 0,0-1 0 0 0,1 0 0 0 0,-1 1 0 0 0,0-1 0 0 0,1 1-1 0 0,-2 0 1 0 0,-14 15 112 0 0,11-11-90 0 0,-4 6-2 0 0,0 1 1 0 0,1 0 0 0 0,0 0 0 0 0,-11 25 0 0 0,16-31-31 0 0,-6 16 18 0 0,0 1 1 0 0,-6 24-1 0 0,-6 17 15 0 0,-2 10 415 0 0,22-72 89 0 0,19-13-109 0 0,-14 6-408 0 0,1 0 0 0 0,-1-1 0 0 0,0 1 0 0 0,0-1 0 0 0,4-7 0 0 0,1-3 0 0 0,9-9-138 0 0,24-26-1 0 0,-27 34 74 0 0,-13 16 25 0 0,36-40-356 0 0,-34 37 271 0 0,0 0 0 0 0,0 1-1 0 0,0 0 1 0 0,1 0 0 0 0,-1 0-1 0 0,1 1 1 0 0,-1-1 0 0 0,9-2-1 0 0,-13 5 91 0 0,0 0-1 0 0,0 0 0 0 0,1 0 0 0 0,-1-1 1 0 0,0 1-1 0 0,1 0 0 0 0,-1 0 1 0 0,1 0-1 0 0,-1 0 0 0 0,0 0 0 0 0,1 0 1 0 0,-1 0-1 0 0,0 0 0 0 0,1 0 0 0 0,-1 0 1 0 0,0 0-1 0 0,1 0 0 0 0,-1 0 0 0 0,0 0 1 0 0,1 0-1 0 0,-1 1 0 0 0,0-1 0 0 0,1 0 1 0 0,-1 0-1 0 0,0 0 0 0 0,1 0 0 0 0,-1 1 1 0 0,0-1-1 0 0,1 0 0 0 0,-1 0 0 0 0,0 1 1 0 0,0-1-1 0 0,1 1 0 0 0,-1-1 2 0 0,2 1 23 0 0,-1 0 0 0 0,0 0 0 0 0,1 0 0 0 0,-1 0-1 0 0,0 1 1 0 0,0-1 0 0 0,0 0 0 0 0,0 1 0 0 0,0-1-1 0 0,0 1 1 0 0,0-1 0 0 0,0 1 0 0 0,0-1 0 0 0,-1 1-1 0 0,1-1 1 0 0,-1 1 0 0 0,1 0 0 0 0,-1-1 0 0 0,0 1-1 0 0,1 0 1 0 0,-1 0 0 0 0,0 2 0 0 0,1 8 174 0 0,3 0 73 0 0,-2 1 1 0 0,3 19-1 0 0,2 17 119 0 0,-2-37-457 0 0,-4-11-72 0 0,1-2-120 0 0,-1 1-1 0 0,1 0 1 0 0,0-1-1 0 0,-1 0 1 0 0,1 1-1 0 0,0-1 1 0 0,-1 0-1 0 0,3-2 1 0 0,11-9-2407 0 0,-6 4-2356 0 0</inkml:trace>
  <inkml:trace contextRef="#ctx0" brushRef="#br0" timeOffset="40929.9">9805 3696 2760 0 0,'-7'-8'11136'0'0,"17"31"-9240"0"0,20 30 111 0 0,-12-24-1615 0 0,3 13-186 0 0,-17-36-196 0 0,-5 0-23 0 0,1-5-58 0 0,-18-2-533 0 0,16 0 576 0 0,-1-1 0 0 0,0 1 0 0 0,1-1 0 0 0,-1 1 0 0 0,1-1 0 0 0,0 0 0 0 0,0 0 0 0 0,-1 0 0 0 0,1 0 0 0 0,1 0 0 0 0,-1-1 0 0 0,0 1 0 0 0,0-1 0 0 0,1 1-1 0 0,-1-1 1 0 0,1 1 0 0 0,0-1 0 0 0,0 0 0 0 0,-1-5 0 0 0,1 4 65 0 0,1 1 0 0 0,-1-1 0 0 0,1 0 0 0 0,0 1 1 0 0,0-1-1 0 0,1 0 0 0 0,-1 1 0 0 0,1-1 0 0 0,0 1 0 0 0,0-1 0 0 0,0 0 0 0 0,0 1 0 0 0,1 0 0 0 0,-1-1 0 0 0,4-5 0 0 0,6-8-42 0 0,-5 6-154 0 0,1 0 1 0 0,1 0-1 0 0,-1 1 0 0 0,2 0 1 0 0,-1 1-1 0 0,16-14 0 0 0,-23 23 113 0 0,60-45-1266 0 0,-53 40 605 0 0,1 0 0 0 0,-1 1 0 0 0,1 0-1 0 0,1 0 1 0 0,14-4 0 0 0,-10 6-3399 0 0</inkml:trace>
  <inkml:trace contextRef="#ctx0" brushRef="#br0" timeOffset="41590.54">9994 3765 0 0 0,'-3'4'166'0'0,"1"-1"-1"0"0,-1 1 1 0 0,1-1 0 0 0,-4 8-1 0 0,4 1 8923 0 0,12 0-7182 0 0,-8-10-1874 0 0,1-1 1 0 0,0 1-1 0 0,0-1 0 0 0,0 1 0 0 0,0-1 0 0 0,0 0 1 0 0,0 0-1 0 0,1-1 0 0 0,-1 1 0 0 0,0-1 0 0 0,0 0 1 0 0,0 1-1 0 0,1-1 0 0 0,-1-1 0 0 0,4 1 0 0 0,-2-1 104 0 0,0-1-1 0 0,0 1 1 0 0,-1-1-1 0 0,1 0 1 0 0,0 0 0 0 0,-1 0-1 0 0,1-1 1 0 0,-1 0-1 0 0,4-3 1 0 0,3-2 18 0 0,-1-2 1 0 0,-1 1 0 0 0,0-1-1 0 0,0-1 1 0 0,-1 0 0 0 0,11-19 0 0 0,-15 23-248 0 0,0 1 1 0 0,-1-1 0 0 0,0-1-1 0 0,3-13 1 0 0,-5 18-6 0 0,0 1 0 0 0,-1 0 0 0 0,0-1 0 0 0,1 1 0 0 0,-1-1-1 0 0,0 1 1 0 0,0-1 0 0 0,-1 1 0 0 0,1-1 0 0 0,0 1 0 0 0,-1-1 0 0 0,1 1 0 0 0,-1 0-1 0 0,0-1 1 0 0,0 1 0 0 0,0 0 0 0 0,0 0 0 0 0,0 0 0 0 0,-2-3 0 0 0,3 5 78 0 0,-1-1-1 0 0,1 1 1 0 0,-1-1 0 0 0,1 1 0 0 0,-1-1 0 0 0,1 1 0 0 0,-1 0 0 0 0,1-1 0 0 0,-1 1 0 0 0,0 0 0 0 0,1 0 0 0 0,-1-1 0 0 0,1 1 0 0 0,-1 0 0 0 0,0 0 0 0 0,1 0 0 0 0,-1 0-1 0 0,0 0 1 0 0,1 0 0 0 0,-1 0 0 0 0,0 0 0 0 0,1 0 0 0 0,-2 0 0 0 0,0 0 12 0 0,1 1-1 0 0,-1 0 1 0 0,0-1 0 0 0,0 1-1 0 0,1 0 1 0 0,-1 0-1 0 0,1 0 1 0 0,-3 2 0 0 0,0 0 15 0 0,0 1 1 0 0,0 0-1 0 0,1 0 1 0 0,0 0-1 0 0,-5 6 1 0 0,8-9-20 0 0,-10 14 232 0 0,2 1 0 0 0,-1 0 0 0 0,-5 20 0 0 0,12-31-84 0 0,0 1 1 0 0,1 0 0 0 0,0 0 0 0 0,0 0 0 0 0,1 0 0 0 0,-1 0 0 0 0,1 0-1 0 0,1 0 1 0 0,-1 0 0 0 0,1 0 0 0 0,0 0 0 0 0,0 0 0 0 0,4 8 0 0 0,-5-13-133 0 0,0 1 0 0 0,1-1 0 0 0,0 1 1 0 0,-1-1-1 0 0,1 1 0 0 0,0-1 0 0 0,0 0 1 0 0,0 1-1 0 0,0-1 0 0 0,0 0 0 0 0,0 0 1 0 0,0 0-1 0 0,1 0 0 0 0,-1 0 0 0 0,0 0 1 0 0,1 0-1 0 0,-1 0 0 0 0,0 0 0 0 0,3 0 1 0 0,-2 0-64 0 0,0 0 1 0 0,1-1 0 0 0,-1 0 0 0 0,0 0 0 0 0,1 1 0 0 0,-1-1-1 0 0,0 0 1 0 0,1-1 0 0 0,-1 1 0 0 0,0 0 0 0 0,5-2-1 0 0,2-1-467 0 0,0-1 0 0 0,0 0 0 0 0,0-1-1 0 0,0 0 1 0 0,8-6 0 0 0,16-15-2265 0 0,0-1 0 0 0,38-42 0 0 0,-58 56 2488 0 0,24-29-109 0 0,-33 38 670 0 0,-1 0-1 0 0,1 0 1 0 0,-1 0-1 0 0,0-1 1 0 0,0 1-1 0 0,0-1 1 0 0,-1 0 0 0 0,0 0-1 0 0,0 0 1 0 0,0 0-1 0 0,0 0 1 0 0,1-8-1 0 0,-3 12-171 0 0,0 1-1 0 0,-1 0 1 0 0,1-1 0 0 0,0 1-1 0 0,0 0 1 0 0,0-1 0 0 0,0 1-1 0 0,0-1 1 0 0,0 1 0 0 0,-1 0-1 0 0,1-1 1 0 0,0 1 0 0 0,0 0-1 0 0,-1 0 1 0 0,1-1 0 0 0,0 1-1 0 0,0 0 1 0 0,-1 0 0 0 0,1-1-1 0 0,0 1 1 0 0,-1 0 0 0 0,1 0-1 0 0,0 0 1 0 0,-1-1 0 0 0,1 1-1 0 0,0 0 1 0 0,-1 0 0 0 0,1 0-1 0 0,-1 0 1 0 0,1 0 0 0 0,0 0-1 0 0,-1 0 1 0 0,1 0 0 0 0,0 0-1 0 0,-1 0 1 0 0,-14 1 2011 0 0,13-1-2166 0 0,0 1 213 0 0,0 0 0 0 0,0-1 0 0 0,0 1 0 0 0,0 0-1 0 0,0 0 1 0 0,0 0 0 0 0,0 0 0 0 0,0 1 0 0 0,0-1 0 0 0,0 0 0 0 0,1 1 0 0 0,-4 3-1 0 0,-16 22 625 0 0,15-19-539 0 0,-5 10 33 0 0,0-1 0 0 0,-9 21 0 0 0,9-6 2 0 0,6-12-62 0 0,4-18-176 0 0,1-2-21 0 0,0 1 0 0 0,0-1 0 0 0,-1 1 0 0 0,1-1 0 0 0,0 1 0 0 0,0-1 0 0 0,0 1 0 0 0,0-1 0 0 0,-1 1 0 0 0,1-1 0 0 0,0 1 0 0 0,0-1 0 0 0,0 1 0 0 0,0-1 0 0 0,0 1-1 0 0,0-1 1 0 0,0 1 0 0 0,1 0 0 0 0,-1-1 0 0 0,0 1 0 0 0,0-1 0 0 0,0 1 0 0 0,1-1 0 0 0,-1 1 0 0 0,0-1 0 0 0,0 1 0 0 0,1-1 0 0 0,0 2 80 0 0,7 5 161 0 0,-6-6-231 0 0,0-1 1 0 0,-1 0 0 0 0,1 0-1 0 0,-1 1 1 0 0,1-1 0 0 0,0 0-1 0 0,-1 0 1 0 0,1-1 0 0 0,0 1-1 0 0,-1 0 1 0 0,1 0 0 0 0,-1-1-1 0 0,1 1 1 0 0,-1-1 0 0 0,1 0-1 0 0,-1 1 1 0 0,1-1 0 0 0,-1 0-1 0 0,0 0 1 0 0,1 0 0 0 0,-1 0-1 0 0,0 0 1 0 0,2-2 0 0 0,4-3-84 0 0,-1-1 0 0 0,0-1-1 0 0,6-8 1 0 0,0-1-147 0 0,14-19-48 0 0,-17 23 228 0 0,14-17 1 0 0,-12 21-12 0 0,-10 8 398 0 0,13 4 68 0 0,-11 0-321 0 0,0-1 1 0 0,0 1-1 0 0,0 0 0 0 0,0 0 0 0 0,-1 0 0 0 0,4 6 0 0 0,12 13 261 0 0,-5-11-204 0 0,1 0 1 0 0,23 13 0 0 0,-32-21-164 0 0,1 0-1 0 0,0-1 1 0 0,0 0 0 0 0,0 0-1 0 0,0-1 1 0 0,0 0 0 0 0,0 0-1 0 0,0 0 1 0 0,0 0-1 0 0,1-1 1 0 0,-1 0 0 0 0,0-1-1 0 0,8-1 1 0 0,-9 1-281 0 0,1 0 1 0 0,-1 0-1 0 0,1 0 0 0 0,-1-1 1 0 0,0 0-1 0 0,0 0 0 0 0,0-1 0 0 0,0 0 1 0 0,0 1-1 0 0,-1-2 0 0 0,1 1 1 0 0,-1 0-1 0 0,0-1 0 0 0,8-8 1 0 0,-7 4-4213 0 0</inkml:trace>
  <inkml:trace contextRef="#ctx0" brushRef="#br0" timeOffset="42298.61">10823 3635 3224 0 0,'0'0'143'0'0,"4"7"26"0"0,1 16 2304 0 0,10 4 7440 0 0,4-5-6724 0 0,-18-21-2774 0 0,4 4 353 0 0,-4-5-843 0 0,0 0 0 0 0,1 0-1 0 0,-1 0 1 0 0,0 0 0 0 0,0-1 0 0 0,1 1-1 0 0,-1 0 1 0 0,0-1 0 0 0,0 1 0 0 0,0-1-1 0 0,1 0 1 0 0,-1 1 0 0 0,1-2 0 0 0,4-4-583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4-19T19:41:49.046"/>
    </inkml:context>
    <inkml:brush xml:id="br0">
      <inkml:brushProperty name="width" value="0.05" units="cm"/>
      <inkml:brushProperty name="height" value="0.05" units="cm"/>
      <inkml:brushProperty name="color" value="#E71224"/>
    </inkml:brush>
  </inkml:definitions>
  <inkml:trace contextRef="#ctx0" brushRef="#br0">736 671 0 0 0,'-3'-2'1952'0'0,"3"-3"1248"0"0,3-1-2264 0 0</inkml:trace>
  <inkml:trace contextRef="#ctx0" brushRef="#br0" timeOffset="659.33">775 646 0 0 0,'0'0'920'0'0,"-14"6"2745"0"0,8-1-2989 0 0,0 0 0 0 0,1 0 0 0 0,-1 0 0 0 0,1 1 0 0 0,0-1 0 0 0,0 1 0 0 0,1 0 0 0 0,-5 8 0 0 0,0 2-171 0 0,2-1 0 0 0,-10 26 0 0 0,3-3 388 0 0,-15 75 0 0 0,24-88-755 0 0,-11 83 407 0 0,15-84-448 0 0,0-1 0 0 0,3 42 0 0 0,0-55-124 0 0,-1-1 1 0 0,1 1-1 0 0,1-1 0 0 0,4 13 1 0 0,-6-20-2 0 0,0 0 0 0 0,0 0 0 0 0,0 0 0 0 0,0-1 0 0 0,0 1-1 0 0,0 0 1 0 0,0-1 0 0 0,1 1 0 0 0,-1-1 0 0 0,1 1 0 0 0,-1-1 0 0 0,3 2 0 0 0,-3-3 8 0 0,0 1 0 0 0,0-1 0 0 0,0 0 1 0 0,0 1-1 0 0,0-1 0 0 0,0 0 0 0 0,0 0 1 0 0,1 0-1 0 0,-1 0 0 0 0,0 0 0 0 0,0 0 1 0 0,0 0-1 0 0,0 0 0 0 0,0 0 0 0 0,0-1 0 0 0,0 1 1 0 0,0 0-1 0 0,0-1 0 0 0,0 1 0 0 0,0 0 1 0 0,0-1-1 0 0,0 0 0 0 0,0 1 0 0 0,1-2 1 0 0,1 0-33 0 0,0 0 1 0 0,-1 0 0 0 0,1 0 0 0 0,-1-1 0 0 0,0 1 0 0 0,1-1 0 0 0,-1 0 0 0 0,0 0-1 0 0,-1 0 1 0 0,3-4 0 0 0,12-34-386 0 0,-8 19 213 0 0,40-131-795 0 0,5-12 1255 0 0,-50 158-138 0 0,0 1 0 0 0,0-1 0 0 0,8-9 0 0 0,-10 14-31 0 0,0 1 1 0 0,1-1-1 0 0,-1 1 1 0 0,0-1-1 0 0,1 1 1 0 0,-1-1-1 0 0,1 1 1 0 0,-1 0-1 0 0,1 0 1 0 0,0 0-1 0 0,-1 0 1 0 0,1 0-1 0 0,0 0 1 0 0,0 0-1 0 0,0 0 1 0 0,0 1-1 0 0,2-1 1 0 0,-3 1 420 0 0,10 13 104 0 0,-2 2-526 0 0,-1 0 0 0 0,0 0 0 0 0,-2 1 0 0 0,0 0 0 0 0,0 0 0 0 0,-2 0 0 0 0,0 1 0 0 0,-1 0 0 0 0,0 0 0 0 0,-2 0 0 0 0,0 0 0 0 0,0 0 0 0 0,-2 0 0 0 0,0 0 0 0 0,-5 20 0 0 0,-4-4-296 0 0,9-32 164 0 0,0-2-172 0 0,-1 0 207 0 0,1-1 0 0 0,-1 1 0 0 0,1 0 0 0 0,0-1 0 0 0,0 1 0 0 0,0-1 1 0 0,0 0-1 0 0,0 1 0 0 0,0-1 0 0 0,0 0 0 0 0,0 1 0 0 0,0-1 0 0 0,1 0 0 0 0,-1 0 0 0 0,0-2 0 0 0,1-1-48 0 0,0 1 1 0 0,-1 0-1 0 0,2-1 1 0 0,-1 1-1 0 0,0 0 1 0 0,2-7-1 0 0,3-5-246 0 0,0 0 0 0 0,12-26 0 0 0,-14 35 239 0 0,6-13-166 0 0,2 0 0 0 0,17-26 0 0 0,-23 38 163 0 0,0 1 0 0 0,1 0 0 0 0,0 0 0 0 0,1 0 0 0 0,0 1 0 0 0,0 0 1 0 0,0 1-1 0 0,13-9 0 0 0,-16 12 128 0 0,-1 1 0 0 0,1 0 0 0 0,0-1 0 0 0,-1 1 0 0 0,1 1 1 0 0,0-1-1 0 0,7 0 0 0 0,-9 2-2 0 0,0 0 1 0 0,0 0-1 0 0,0 0 0 0 0,0 1 1 0 0,0-1-1 0 0,0 0 0 0 0,-1 1 1 0 0,1 0-1 0 0,0-1 0 0 0,-1 1 1 0 0,1 0-1 0 0,-1 0 0 0 0,0 0 1 0 0,2 3-1 0 0,1 5 109 0 0,0 0 1 0 0,-1 0-1 0 0,0 0 1 0 0,-1 0-1 0 0,0 0 1 0 0,0 17-1 0 0,-2-16-360 0 0</inkml:trace>
  <inkml:trace contextRef="#ctx0" brushRef="#br0" timeOffset="2422.47">314 108 0 0 0,'-18'-2'-37'0'0,"15"2"181"0"0,0-1 2 0 0,-1 1-1 0 0,1-1 1 0 0,0 1-1 0 0,-5 1 1 0 0,0 0 556 0 0,1 0 1 0 0,1 0 0 0 0,-1 1 0 0 0,0 0-1 0 0,-10 4 1 0 0,15-5-621 0 0,0 1-1 0 0,0-1 1 0 0,0 0-1 0 0,0 1 1 0 0,0-1 0 0 0,0 1-1 0 0,0 0 1 0 0,1 0-1 0 0,-1-1 1 0 0,1 1-1 0 0,-1 0 1 0 0,1 0 0 0 0,0 1-1 0 0,0-1 1 0 0,0 0-1 0 0,0 0 1 0 0,0 1-1 0 0,0-1 1 0 0,0 5-1 0 0,-40 387 3466 0 0,38-349-3224 0 0,-3 140-68 0 0,4-63-694 0 0,1 54 235 0 0,1-98 189 0 0,6-17-1313 0 0,-6-60 744 0 0</inkml:trace>
  <inkml:trace contextRef="#ctx0" brushRef="#br0" timeOffset="2980.01">265 78 0 0 0,'-1'0'165'0'0,"-8"1"3422"0"0,9-1-3524 0 0,-1 0 0 0 0,1 1 0 0 0,0-1-1 0 0,0 0 1 0 0,0 0 0 0 0,0 0 0 0 0,-1 0-1 0 0,1 0 1 0 0,0 1 0 0 0,0-1 0 0 0,0 0-1 0 0,0 0 1 0 0,0 0 0 0 0,0 1 0 0 0,-1-1-1 0 0,1 0 1 0 0,0 0 0 0 0,0 0 0 0 0,0 1-1 0 0,0-1 1 0 0,0 0 0 0 0,0 0-1 0 0,0 1 1 0 0,0-1 0 0 0,0 0 0 0 0,0 0-1 0 0,0 0 1 0 0,0 1 0 0 0,0-1 0 0 0,0 0-1 0 0,0 0 1 0 0,0 1 0 0 0,0-1 0 0 0,0 0-1 0 0,1 0 1 0 0,-1 0 0 0 0,0 1 0 0 0,0-1-1 0 0,0 0 1 0 0,0 0 0 0 0,0 0 0 0 0,0 0-1 0 0,1 1 1 0 0,-1-1 0 0 0,1 1-61 0 0,-1 0-1 0 0,1 0 1 0 0,-1 0 0 0 0,1 0-1 0 0,0 0 1 0 0,0 0 0 0 0,0-1 0 0 0,-1 1-1 0 0,1 0 1 0 0,0 0 0 0 0,0-1 0 0 0,0 1-1 0 0,0 0 1 0 0,0-1 0 0 0,0 1-1 0 0,0-1 1 0 0,1 1 0 0 0,-1-1 0 0 0,0 0-1 0 0,0 0 1 0 0,0 1 0 0 0,2-1 0 0 0,2 1 30 0 0,11 2 251 0 0,1 0 0 0 0,0 0 1 0 0,0-2-1 0 0,0 0 0 0 0,-1-1 1 0 0,1-1-1 0 0,25-4 0 0 0,1-5 417 0 0,-32 7-794 0 0,0 1-1 0 0,0-1 1 0 0,20 0 0 0 0,-24 3-771 0 0,1 0-2195 0 0</inkml:trace>
  <inkml:trace contextRef="#ctx0" brushRef="#br0" timeOffset="4044.84">1 620 5064 0 0,'-1'0'103'0'0,"1"-1"0"0"0,0 1 1 0 0,0 0-1 0 0,0 0 0 0 0,0-1 0 0 0,0 1 0 0 0,0 0 1 0 0,0 0-1 0 0,0 0 0 0 0,0-1 0 0 0,0 1 1 0 0,0 0-1 0 0,0 0 0 0 0,0 0 0 0 0,0-1 1 0 0,1 1-1 0 0,-1 0 0 0 0,0 0 0 0 0,0 0 0 0 0,0-1 1 0 0,0 1-1 0 0,0 0 0 0 0,0 0 0 0 0,0 0 1 0 0,1 0-1 0 0,-1-1 0 0 0,0 1 0 0 0,0 0 1 0 0,0 0-1 0 0,0 0 0 0 0,1 0 0 0 0,-1 0 0 0 0,0 0 1 0 0,0-1-1 0 0,0 1 0 0 0,1 0 0 0 0,-1 0 1 0 0,0 0-1 0 0,0 0 0 0 0,0 0 0 0 0,1 0 1 0 0,-1 0-1 0 0,0 0 0 0 0,0 0 0 0 0,0 0 0 0 0,1 0 1 0 0,-1 0-1 0 0,0 0 0 0 0,0 0 0 0 0,1 0 1 0 0,-1 0-1 0 0,0 0 0 0 0,0 1 0 0 0,21 1 3717 0 0,-5 0-3854 0 0,16-2-907 0 0,1 0 0 0 0,0-3 0 0 0,0 0 0 0 0,35-10 1 0 0,106-47 768 0 0,-26 7-464 0 0,-125 45 374 0 0,-18 5 95 0 0,1 1 1 0 0,0 0-1 0 0,-1 1 1 0 0,1-1-1 0 0,0 1 0 0 0,9 0 1 0 0,-4 0-415 0 0,3 1-701 0 0</inkml:trace>
  <inkml:trace contextRef="#ctx0" brushRef="#br0" timeOffset="4045.84">1572 553 0 0 0,'-29'-12'1812'0'0,"15"6"4104"0"0,42-4-5137 0 0,0 0 0 0 0,0 2 0 0 0,1 2 0 0 0,49-6 1 0 0,-39 6-161 0 0,35-4-365 0 0,47 5-2419 0 0,-107 8 635 0 0</inkml:trace>
  <inkml:trace contextRef="#ctx0" brushRef="#br0" timeOffset="4982.03">1494 779 0 0 0,'-1'-4'-299'0'0,"-1"-12"11557"0"0,7 9-5517 0 0,3 3-7597 0 0,13-3 1373 0 0,1 0-1 0 0,0 2 1 0 0,1 0 0 0 0,43-2 0 0 0,-24 3 233 0 0,64-17 107 0 0,-74 13 484 0 0,105-26 1113 0 0,-109 27-1219 0 0,-18 4-194 0 0,1 0 1 0 0,15-2-1 0 0,19-2-1784 0 0,-43 7 1089 0 0</inkml:trace>
  <inkml:trace contextRef="#ctx0" brushRef="#br0" timeOffset="5368.4">2461 28 0 0 0,'0'-2'65'0'0,"-1"0"0"0"0,0 1 0 0 0,1-1-1 0 0,-1 0 1 0 0,1 0 0 0 0,-1 0 0 0 0,1 0 0 0 0,0 0 0 0 0,1-9 8799 0 0,14 19-8440 0 0,-12-4-412 0 0,-1-1 1 0 0,0 1 0 0 0,0-1 0 0 0,0 1 0 0 0,0 0-1 0 0,0 0 1 0 0,-1 0 0 0 0,1 0 0 0 0,0 5-1 0 0,6 40 328 0 0,-7-40-298 0 0,6 72 768 0 0,-7 140-1 0 0,-2-167-705 0 0,-2 57 14 0 0,2 200-1804 0 0,3-294 1098 0 0,1 0 1 0 0,1 0-1 0 0,0 0 1 0 0,6 18-1 0 0,-2-19-2258 0 0</inkml:trace>
  <inkml:trace contextRef="#ctx0" brushRef="#br0" timeOffset="6051.63">2817 151 0 0 0,'-2'-3'69'0'0,"1"-1"-1"0"0,-1 1 1 0 0,0-1 0 0 0,0 1-1 0 0,0 0 1 0 0,-5-5-1 0 0,-3 1 5306 0 0,9 7-5019 0 0,1 0 0 0 0,-1 0-1 0 0,1 0 1 0 0,-1 0 0 0 0,1 0-1 0 0,-1 0 1 0 0,0 0-1 0 0,1 0 1 0 0,-1 0 0 0 0,1 0-1 0 0,-1 0 1 0 0,1 0-1 0 0,-1 0 1 0 0,1 0 0 0 0,-1 1-1 0 0,1-1 1 0 0,-1 0-1 0 0,0 1 1 0 0,-13 11 774 0 0,11-9-404 0 0,-6 6-937 0 0,2-1-1 0 0,-1 1 1 0 0,1 1-1 0 0,0-1 1 0 0,1 1-1 0 0,1 0 1 0 0,-7 15-1 0 0,4-9-670 0 0,-1 0-1 0 0,-12 17 1 0 0,-145 181-333 0 0,158-205 1646 0 0,-11 21 0 0 0,17-27-341 0 0,0 0 0 0 0,1 1 0 0 0,-1 0 1 0 0,1-1-1 0 0,0 1 0 0 0,0 0 0 0 0,0 0 0 0 0,1-1 0 0 0,-1 7 1 0 0,2-7-24 0 0,-1 0 1 0 0,1 0 0 0 0,-1-1 0 0 0,1 1 0 0 0,0 0-1 0 0,0-1 1 0 0,0 1 0 0 0,1-1 0 0 0,-1 1 0 0 0,1-1-1 0 0,-1 0 1 0 0,1 1 0 0 0,0-1 0 0 0,-1 0 0 0 0,1 0-1 0 0,1 0 1 0 0,-1-1 0 0 0,0 1 0 0 0,0 0 0 0 0,1-1-1 0 0,3 3 1 0 0,5 2 175 0 0,1 0 0 0 0,0-1 0 0 0,15 5 0 0 0,12 2 192 0 0,49 19 605 0 0,22 10-613 0 0,-74-28-1043 0 0,55 13 0 0 0,-79-23 123 0 0</inkml:trace>
  <inkml:trace contextRef="#ctx0" brushRef="#br0" timeOffset="6837.23">3147 598 6912 0 0,'0'0'314'0'0,"0"0"-6"0"0,-3-2-198 0 0,-1 4 56 0 0,3-2 637 0 0,0 12 2361 0 0,0-10-3213 0 0,1-1 0 0 0,-1 0 0 0 0,1 0 0 0 0,0 1 0 0 0,-1-1-1 0 0,1 0 1 0 0,0 0 0 0 0,0 1 0 0 0,0-1 0 0 0,0 0 0 0 0,0 1 0 0 0,0-1 0 0 0,0 0 0 0 0,0 1 0 0 0,1 1 0 0 0,12 17 565 0 0,-11-18-406 0 0,0 0 0 0 0,0 0 0 0 0,0 1 1 0 0,-1-1-1 0 0,3 6 0 0 0,-2-2 51 0 0,0 0 1 0 0,-1-1-1 0 0,0 1 1 0 0,0 0-1 0 0,-1 0 1 0 0,1-1-1 0 0,-2 10 0 0 0,-5 41 1010 0 0,5-48-965 0 0,-10 35 421 0 0,7-36-922 0 0,0-10-362 0 0,0-14-375 0 0,4 11 913 0 0,1-1 0 0 0,0 0 0 0 0,0 0 0 0 0,1 0 0 0 0,-1 1 0 0 0,5-9 0 0 0,20-40-374 0 0,-12 27 307 0 0,-9 15 219 0 0,1 1 0 0 0,0 0 0 0 0,1 0 0 0 0,0 0 0 0 0,1 1 0 0 0,17-19 1 0 0,-24 29 15 0 0,-1 1 1 0 0,1-1 0 0 0,-1 0 0 0 0,1 1 0 0 0,0-1-1 0 0,-1 1 1 0 0,1-1 0 0 0,0 1 0 0 0,-1 0 0 0 0,1-1-1 0 0,0 1 1 0 0,0 0 0 0 0,-1-1 0 0 0,1 1-1 0 0,0 0 1 0 0,0 0 0 0 0,0 0 0 0 0,-1 0 0 0 0,1 0-1 0 0,0 0 1 0 0,0 0 0 0 0,0 0 0 0 0,0 0 0 0 0,-1 0-1 0 0,3 1 1 0 0,-2-1 0 0 0,0 1 0 0 0,0 0-1 0 0,0 0 1 0 0,0 0 0 0 0,0 0-1 0 0,0 0 1 0 0,0 0 0 0 0,0 0-1 0 0,0 0 1 0 0,0 0 0 0 0,-1 0-1 0 0,1 1 1 0 0,1 1 0 0 0,1 5 236 0 0,-1 0 0 0 0,0 1 0 0 0,3 14 0 0 0,3 28 426 0 0,-6-41-553 0 0,0-4-110 0 0,-1 0 0 0 0,0-1 0 0 0,0 1 0 0 0,0 0 0 0 0,-1 0 0 0 0,0-1 0 0 0,0 1 0 0 0,0 0 0 0 0,-2 8 0 0 0,1-13 18 0 0,1 0 8 0 0,0 3-35 0 0,0-3-120 0 0,8-19-949 0 0,7-13 713 0 0,1 2 0 0 0,36-50 1 0 0,-50 75 367 0 0,1 1 0 0 0,0-1 0 0 0,0 1 0 0 0,0 0 0 0 0,1 0 0 0 0,-1 0 0 0 0,1 1 0 0 0,0-1 1 0 0,-1 1-1 0 0,1 0 0 0 0,0 0 0 0 0,1 0 0 0 0,-1 0 0 0 0,0 1 0 0 0,0 0 0 0 0,1 0 0 0 0,7-1 0 0 0,-11 2-16 0 0,0 1 0 0 0,0-1 1 0 0,0 1-1 0 0,0 0 0 0 0,0-1 0 0 0,-1 1 0 0 0,1 0 0 0 0,0 0 0 0 0,0-1 0 0 0,-1 1 0 0 0,1 0 1 0 0,0 0-1 0 0,-1 0 0 0 0,1 0 0 0 0,-1 0 0 0 0,1 0 0 0 0,-1 0 0 0 0,0 0 0 0 0,1 2 0 0 0,0-1 69 0 0,3 9 134 0 0,0 0 1 0 0,-1 0 0 0 0,-1 0-1 0 0,0 0 1 0 0,0 1-1 0 0,0 11 1 0 0,-2 1 26 0 0,-5 45 0 0 0,-2-38-171 0 0,5-24-106 0 0,1 0 1 0 0,-1-1-1 0 0,0 13 0 0 0,2-17-197 0 0</inkml:trace>
  <inkml:trace contextRef="#ctx0" brushRef="#br0" timeOffset="9482.06">3997 108 0 0 0,'-5'-7'0'0'0,"4"6"276"0"0,1 1-1 0 0,-1-1 1 0 0,1 0-1 0 0,-1 1 1 0 0,0-1-1 0 0,1 1 1 0 0,-1-1-1 0 0,1 1 1 0 0,-1-1-1 0 0,0 1 1 0 0,0 0-1 0 0,1-1 1 0 0,-1 1-1 0 0,0 0 1 0 0,0 0-1 0 0,1-1 1 0 0,-1 1-1 0 0,-3-1 1926 0 0,0 2 263 0 0,15 6-2228 0 0,1-1 0 0 0,0-1 1 0 0,0 1-1 0 0,0-2 0 0 0,0 0 1 0 0,1 0-1 0 0,0-1 1 0 0,0-1-1 0 0,0 0 0 0 0,16 0 1 0 0,-17-2-219 0 0,13 1-361 0 0,-1-2 0 0 0,1-1 0 0 0,31-6 0 0 0,-27 4-807 0 0,-20 3 590 0 0</inkml:trace>
  <inkml:trace contextRef="#ctx0" brushRef="#br0" timeOffset="10010.43">4225 100 0 0 0,'-17'5'581'0'0,"0"0"-1"0"0,-17 9 1 0 0,-17 6 3639 0 0,48-19-3971 0 0,0 0-1 0 0,1 0 0 0 0,-1 0 0 0 0,1 1 0 0 0,-1-1 1 0 0,1 1-1 0 0,-1 0 0 0 0,1-1 0 0 0,0 1 0 0 0,0 0 1 0 0,0 0-1 0 0,0 1 0 0 0,0-1 0 0 0,1 0 0 0 0,-1 1 1 0 0,0-1-1 0 0,1 1 0 0 0,0-1 0 0 0,0 1 0 0 0,0 0 1 0 0,0-1-1 0 0,0 1 0 0 0,0 0 0 0 0,1 0 0 0 0,-1 5 1 0 0,0 16-93 0 0,1-11-72 0 0,0 0 0 0 0,2 16 0 0 0,3 2-141 0 0,-2-15-18 0 0,-1-1 0 0 0,0 1-1 0 0,-1 27 1 0 0,-4 5-39 0 0,-6 66-520 0 0,5-82 347 0 0,-1-1 0 0 0,-2 0 0 0 0,-11 31 0 0 0,13-46 173 0 0,5-14 43 0 0,0 0 0 0 0,-1 0 0 0 0,1 0 0 0 0,-1 0 1 0 0,0 0-1 0 0,1-1 0 0 0,-1 1 0 0 0,0 0 0 0 0,0 0 0 0 0,0-1 0 0 0,0 1 0 0 0,-1 0 1 0 0,1-1-1 0 0,0 0 0 0 0,-1 1 0 0 0,1-1 0 0 0,-1 0 0 0 0,1 1 0 0 0,-3 0 0 0 0,-6 3-533 0 0,0 1 0 0 0,-17 4 0 0 0,16-6 498 0 0,1 1 0 0 0,-17 8 0 0 0,23-11 183 0 0,1-1-1 0 0,-1 1 1 0 0,0-1 0 0 0,0 0-1 0 0,-6 1 1 0 0,-10 1 4453 0 0,22-9-3671 0 0,5-5-352 0 0,-4 7-318 0 0,1 1 0 0 0,0-1 1 0 0,0 1-1 0 0,1 0 0 0 0,-1 0 1 0 0,0 0-1 0 0,1 0 0 0 0,0 1 1 0 0,0 0-1 0 0,9-3 0 0 0,4-1 342 0 0,32-4-1 0 0,84-2-387 0 0,-55 6-525 0 0,-69 6 127 0 0,1 0 0 0 0,-1 1 0 0 0,17 3 1 0 0,-10-1-1297 0 0,-5-1-3407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4-19T20:32:33.361"/>
    </inkml:context>
    <inkml:brush xml:id="br0">
      <inkml:brushProperty name="width" value="0.05" units="cm"/>
      <inkml:brushProperty name="height" value="0.05" units="cm"/>
      <inkml:brushProperty name="color" value="#E71224"/>
    </inkml:brush>
  </inkml:definitions>
  <inkml:trace contextRef="#ctx0" brushRef="#br0">14 2367 0 0 0,'-2'-4'448'0'0,"0"0"-1"0"0,0-1 1 0 0,1 1 0 0 0,-1 0-1 0 0,1 0 1 0 0,0-1 0 0 0,0 1-1 0 0,1-1 1 0 0,-1 1 0 0 0,1-5-1 0 0,0-2 850 0 0,1 1-1 0 0,0-1 1 0 0,3-12-1 0 0,-1 12-814 0 0,1 1 0 0 0,1-1-1 0 0,5-10 1 0 0,-8 18-441 0 0,-1 1 0 0 0,0-1 1 0 0,1 1-1 0 0,0 0 0 0 0,-1-1 0 0 0,1 1 0 0 0,0 0 1 0 0,0 0-1 0 0,0 1 0 0 0,0-1 0 0 0,0 0 0 0 0,1 1 1 0 0,4-3-1 0 0,-6 3-28 0 0,1 1 1 0 0,0-1-1 0 0,-1 1 0 0 0,1 0 1 0 0,0 0-1 0 0,-1 0 0 0 0,1 0 1 0 0,0 0-1 0 0,-1 0 0 0 0,1 0 1 0 0,0 0-1 0 0,-1 1 0 0 0,1-1 1 0 0,0 1-1 0 0,-1-1 0 0 0,1 1 1 0 0,-1 0-1 0 0,1-1 1 0 0,-1 1-1 0 0,1 0 0 0 0,-1 0 1 0 0,0 0-1 0 0,1 0 0 0 0,0 2 1 0 0,6 4-21 0 0,-2 0 1 0 0,1 1-1 0 0,-1-1 1 0 0,-1 2-1 0 0,1-1 1 0 0,-1 0-1 0 0,6 15 1 0 0,22 68 120 0 0,-31-85-84 0 0,20 61 197 0 0,32 111 378 0 0,-42-127-601 0 0,3-1 0 0 0,26 61 0 0 0,-37-102 34 0 0,0-1 1 0 0,1 0 0 0 0,0 0 0 0 0,0 0-1 0 0,0-1 1 0 0,9 9 0 0 0,-12-14-26 0 0,0 0 0 0 0,0-1 1 0 0,-1 1-1 0 0,1 0 0 0 0,0-1 1 0 0,1 1-1 0 0,-1-1 0 0 0,0 0 1 0 0,0 0-1 0 0,0 0 0 0 0,1 0 1 0 0,-1 0-1 0 0,1 0 0 0 0,-1-1 0 0 0,1 1 1 0 0,-1-1-1 0 0,1 1 0 0 0,-1-1 1 0 0,1 0-1 0 0,-1 0 0 0 0,1 0 1 0 0,-1-1-1 0 0,1 1 0 0 0,-1-1 1 0 0,1 1-1 0 0,-1-1 0 0 0,5-1 1 0 0,0-2 9 0 0,0-1 0 0 0,0 1 0 0 0,-1-1 0 0 0,1 0 0 0 0,-1-1 0 0 0,0 0 1 0 0,-1 0-1 0 0,1 0 0 0 0,-1 0 0 0 0,-1-1 0 0 0,1 0 0 0 0,-1 0 0 0 0,0 0 1 0 0,6-15-1 0 0,1-9-279 0 0,-2-1 1 0 0,9-46 0 0 0,-9 36-446 0 0,-1 7 144 0 0,6-52 1 0 0,-13 76 649 0 0,-1-1 0 0 0,0 1 0 0 0,-1 0-1 0 0,0 0 1 0 0,0 0 0 0 0,-1 0 0 0 0,-1 0 0 0 0,0 0 0 0 0,-5-11 0 0 0,8 22-54 0 0,0 0 0 0 0,0 0 0 0 0,0-1 0 0 0,0 1 0 0 0,0 0 0 0 0,0 0 0 0 0,0 0 0 0 0,0 0 0 0 0,0 0 0 0 0,0 0 0 0 0,0 0 0 0 0,0 0 0 0 0,0 0 0 0 0,0 0 0 0 0,0 0 0 0 0,0 0 0 0 0,0 0 0 0 0,0 0 0 0 0,0 0 0 0 0,0 0 0 0 0,0 0 0 0 0,-1-1 0 0 0,1 1 0 0 0,0 0 0 0 0,0 0 0 0 0,0 0 0 0 0,0 0 0 0 0,0 0 0 0 0,0 0 0 0 0,0 0 0 0 0,0 0 0 0 0,0 0 0 0 0,0 0 0 0 0,0 0 0 0 0,0 0 0 0 0,-1 0 0 0 0,1 0 0 0 0,0 0 0 0 0,0 0 0 0 0,0 0 0 0 0,0 0 0 0 0,0 1 0 0 0,0-1 0 0 0,0 0 0 0 0,0 0 0 0 0,0 0 0 0 0,0 0 0 0 0,0 0 0 0 0,0 0 0 0 0,0 0 0 0 0,0 0 0 0 0,0 0 0 0 0,-1 0 0 0 0,1 0 0 0 0,0 0 0 0 0,0 0 0 0 0,0 0 0 0 0,0 0 0 0 0,0 0 0 0 0,0 0 0 0 0,0 1 0 0 0,0-1 0 0 0,0 0 0 0 0,0 0 0 0 0,0 0 0 0 0,0 0 0 0 0,-4 10 639 0 0,0 11-394 0 0,5-10-99 0 0,0-1-1 0 0,0 1 0 0 0,1-1 0 0 0,6 19 0 0 0,17 37 216 0 0,-23-60-373 0 0,5 11-2 0 0,1-1 0 0 0,0 0-1 0 0,1 0 1 0 0,1-1-1 0 0,1 0 1 0 0,0-1-1 0 0,0 0 1 0 0,2 0-1 0 0,0-1 1 0 0,0-1 0 0 0,16 11-1 0 0,-16-15-161 0 0,0 0 0 0 0,1 0 0 0 0,0-1 0 0 0,0-1 0 0 0,1-1 0 0 0,0 0 0 0 0,26 6 1 0 0,-34-10 31 0 0,0 0 1 0 0,0 0 0 0 0,0-1 0 0 0,0 0 0 0 0,1 0 0 0 0,-1-1-1 0 0,0 0 1 0 0,0 0 0 0 0,0 0 0 0 0,0-1 0 0 0,0 0 0 0 0,0-1-1 0 0,-1 1 1 0 0,1-1 0 0 0,-1 0 0 0 0,1-1 0 0 0,-1 0 0 0 0,10-8 0 0 0,-8 6 95 0 0,-1-1 1 0 0,0 0-1 0 0,0 0 1 0 0,-1 0 0 0 0,0-1-1 0 0,0 1 1 0 0,-1-2 0 0 0,0 1-1 0 0,0-1 1 0 0,4-12 0 0 0,-4 7 103 0 0,0 0 1 0 0,-1 0 0 0 0,-1 0 0 0 0,0-1 0 0 0,-1 1-1 0 0,0-1 1 0 0,-1 0 0 0 0,-1 0 0 0 0,-1 1 0 0 0,0-1-1 0 0,0 0 1 0 0,-2 1 0 0 0,-5-21 0 0 0,-10-12 473 0 0,-39-75 1 0 0,-36-40-263 0 0,39 71-307 0 0,-132-279-1192 0 0,170 335 806 0 0,10 23 224 0 0,0-1 0 0 0,1 0 0 0 0,0-1 0 0 0,-5-20 1 0 0,8 24-1542 0 0</inkml:trace>
  <inkml:trace contextRef="#ctx0" brushRef="#br0" timeOffset="666.25">1022 1628 6448 0 0,'0'0'297'0'0,"-2"1"-9"0"0,0 0-271 0 0,1 0-1 0 0,-1 0 1 0 0,1 1-1 0 0,0-1 1 0 0,-1 1-1 0 0,1-1 1 0 0,0 1-1 0 0,0-1 1 0 0,0 1-1 0 0,0 0 1 0 0,0 0-1 0 0,0-1 1 0 0,1 1 0 0 0,-1 0-1 0 0,0 0 1 0 0,1 0-1 0 0,0 0 1 0 0,-1 0-1 0 0,1 0 1 0 0,0 0-1 0 0,0 3 1 0 0,0 6 808 0 0,0 1 1 0 0,3 15-1 0 0,1-11-159 0 0,0 0 0 0 0,1 0 1 0 0,1-1-1 0 0,0 0 0 0 0,13 24 0 0 0,5 10-235 0 0,58 129-220 0 0,-39-82-832 0 0,24 60-1188 0 0,-63-146 1840 0 0,-1 1 1 0 0,0-1-1 0 0,-1 0 0 0 0,0 1 0 0 0,0 13 0 0 0,-2-23 708 0 0,-3-8-519 0 0,2 2-219 0 0,1 0 1 0 0,0 0 0 0 0,0 0 0 0 0,0 0 0 0 0,1 1 0 0 0,0-1-1 0 0,-1 0 1 0 0,2 0 0 0 0,-1 1 0 0 0,2-5 0 0 0,4-13 208 0 0,0-16-304 0 0,3 1-1 0 0,19-52 0 0 0,-20 65-120 0 0,-5 14 178 0 0,0 0-1 0 0,8-16 1 0 0,-11 24 73 0 0,1-1 1 0 0,0 1 0 0 0,0-1-1 0 0,0 1 1 0 0,0-1-1 0 0,0 1 1 0 0,0 0 0 0 0,1 0-1 0 0,-1 0 1 0 0,1 1 0 0 0,-1-1-1 0 0,1 0 1 0 0,4-1 0 0 0,-5 2 22 0 0,-1 1 1 0 0,1-1 0 0 0,-1 1-1 0 0,1 0 1 0 0,-1-1 0 0 0,1 1 0 0 0,-1 0-1 0 0,1 0 1 0 0,-1 0 0 0 0,1 0 0 0 0,0 0-1 0 0,-1 0 1 0 0,1 1 0 0 0,-1-1-1 0 0,1 0 1 0 0,-1 1 0 0 0,1-1 0 0 0,-1 1-1 0 0,1 0 1 0 0,1 0 0 0 0,5 3 247 0 0,-7-3-253 0 0,-1-1 1 0 0,1 1-1 0 0,0 0 0 0 0,-1 0 1 0 0,1-1-1 0 0,-1 1 1 0 0,1 0-1 0 0,-1 0 0 0 0,1 0 1 0 0,-1 0-1 0 0,1 0 1 0 0,-1 1-1 0 0,3 3 154 0 0,4 7-158 0 0,1-1 1 0 0,0 0 0 0 0,1-1 0 0 0,0 0-1 0 0,0 0 1 0 0,2-1 0 0 0,-1-1 0 0 0,1 1-1 0 0,0-2 1 0 0,0 1 0 0 0,1-2 0 0 0,0 1-1 0 0,0-2 1 0 0,25 9 0 0 0,-31-13-326 0 0,0 1 0 0 0,1-1 0 0 0,-1-1 0 0 0,9 1-1 0 0,-12-1-59 0 0,-1 0 0 0 0,1 0 0 0 0,-1-1 0 0 0,1 1 0 0 0,-1-1-1 0 0,1 1 1 0 0,-1-1 0 0 0,1 0 0 0 0,-1 0 0 0 0,0 0 0 0 0,0 0-1 0 0,1-1 1 0 0,1-1 0 0 0,0-1-654 0 0,-1-5-39 0 0</inkml:trace>
  <inkml:trace contextRef="#ctx0" brushRef="#br0" timeOffset="1435.15">1702 1997 0 0 0,'-17'-67'11853'0'0,"18"70"-11512"0"0,-1 0-1 0 0,1 0 1 0 0,0 0 0 0 0,0 0 0 0 0,0 0-1 0 0,0-1 1 0 0,1 1 0 0 0,-1 0 0 0 0,4 4-1 0 0,2 7 376 0 0,0-2-454 0 0,0 0 0 0 0,1 0 0 0 0,0-1 0 0 0,1 0 0 0 0,0 0 0 0 0,1-1 1 0 0,12 10-1 0 0,-16-15-483 0 0,1 0 1 0 0,-1-1 0 0 0,1 0-1 0 0,0-1 1 0 0,0 0 0 0 0,0 0-1 0 0,1 0 1 0 0,-1-1 0 0 0,1 0 0 0 0,0 0-1 0 0,-1-1 1 0 0,1 0 0 0 0,0 0-1 0 0,0-1 1 0 0,11-1 0 0 0,-15 1-84 0 0,0-1 1 0 0,-1 0-1 0 0,1 0 1 0 0,0 0-1 0 0,-1 0 1 0 0,1-1-1 0 0,-1 1 1 0 0,1-1-1 0 0,-1 0 1 0 0,0 0-1 0 0,0 0 1 0 0,0-1-1 0 0,0 1 1 0 0,0-1-1 0 0,0 1 1 0 0,-1-1-1 0 0,1 0 1 0 0,-1 0-1 0 0,0 0 1 0 0,0 0-1 0 0,0-1 1 0 0,0 1-1 0 0,-1-1 1 0 0,1 1-1 0 0,-1-1 1 0 0,0 1-1 0 0,0-1 1 0 0,1-5-1 0 0,-1 1 58 0 0,0-1-1 0 0,0 1 0 0 0,-1 0 0 0 0,0-1 1 0 0,-1-9-1 0 0,0 8 713 0 0,-1 0 1 0 0,0 0-1 0 0,-6-15 1 0 0,6 19 137 0 0,-1 1 0 0 0,1 0-1 0 0,-1 0 1 0 0,0 0 0 0 0,0 0 0 0 0,0 0 0 0 0,-1 1 0 0 0,0 0 0 0 0,0 0 0 0 0,0 0-1 0 0,-5-4 1 0 0,8 8-411 0 0,0 0 1 0 0,-1 0-1 0 0,1 1 0 0 0,0-1 0 0 0,0 0 0 0 0,-1 1 1 0 0,1-1-1 0 0,0 1 0 0 0,0-1 0 0 0,0 1 0 0 0,0 0 0 0 0,0-1 1 0 0,0 1-1 0 0,0 0 0 0 0,0 0 0 0 0,0 0 0 0 0,-1 2 0 0 0,-2 4 143 0 0,0 1-1 0 0,1 0 1 0 0,0 0-1 0 0,1 0 1 0 0,0 1-1 0 0,-2 11 1 0 0,1-2-37 0 0,-1 5 91 0 0,-1 38-1 0 0,3-37-400 0 0,-3 186-417 0 0,-28 89-1213 0 0,-15-3 234 0 0,29-188 1187 0 0,-20 125-2278 0 0,32-182-2627 0 0</inkml:trace>
  <inkml:trace contextRef="#ctx0" brushRef="#br0" timeOffset="1895.87">2501 1756 0 0 0,'0'-11'692'0'0,"0"8"-69"0"0,-1 0 0 0 0,1 0-1 0 0,0 0 1 0 0,0 0 0 0 0,0 0 0 0 0,1 0 0 0 0,-1 0-1 0 0,1 0 1 0 0,-1 0 0 0 0,1 0 0 0 0,0 1-1 0 0,0-1 1 0 0,0 0 0 0 0,1 0 0 0 0,-1 1 0 0 0,1-1-1 0 0,-1 1 1 0 0,4-5 0 0 0,-4 7-532 0 0,0 0-1 0 0,-1-1 1 0 0,1 1-1 0 0,0 0 1 0 0,-1-1-1 0 0,1 1 1 0 0,0 0 0 0 0,-1 0-1 0 0,1 0 1 0 0,0 0-1 0 0,0 0 1 0 0,-1-1-1 0 0,1 1 1 0 0,0 1 0 0 0,0-1-1 0 0,-1 0 1 0 0,1 0-1 0 0,0 0 1 0 0,-1 0-1 0 0,1 0 1 0 0,0 1 0 0 0,-1-1-1 0 0,1 0 1 0 0,1 1-1 0 0,13 9 361 0 0,-2 5-327 0 0,-1 1 0 0 0,-1 0 0 0 0,-1 1 0 0 0,0 0 0 0 0,13 31 0 0 0,26 95-994 0 0,-47-137 692 0 0,-1 1-1 0 0,0-1 1 0 0,0 1-1 0 0,-1-1 0 0 0,0 7 1 0 0,0-7-13 0 0,0-5-37 0 0,-1-2-360 0 0,-1-8 508 0 0,0-1 0 0 0,1 1 0 0 0,0 0 0 0 0,0-1 0 0 0,1-9 0 0 0,7-61-808 0 0,-3 42 700 0 0,-1 20 160 0 0,1 1 1 0 0,1 0 0 0 0,9-25 0 0 0,-8 25-20 0 0,-2 7 153 0 0,1 0 0 0 0,0 0 0 0 0,0 1 0 0 0,1 0 0 0 0,0 0 0 0 0,0 0 0 0 0,1 0 0 0 0,1 1 0 0 0,-1 0 0 0 0,17-12 0 0 0,-22 18-19 0 0,0 0 0 0 0,0 1-1 0 0,0-1 1 0 0,1 1 0 0 0,-1 0-1 0 0,0 0 1 0 0,1 0 0 0 0,-1 0 0 0 0,1 0-1 0 0,-1 0 1 0 0,1 0 0 0 0,0 1-1 0 0,-1 0 1 0 0,1-1 0 0 0,0 1-1 0 0,-1 0 1 0 0,1 0 0 0 0,0 0-1 0 0,-1 1 1 0 0,1-1 0 0 0,0 1 0 0 0,-1-1-1 0 0,1 1 1 0 0,-1 0 0 0 0,1 0-1 0 0,-1 0 1 0 0,0 0 0 0 0,1 1-1 0 0,-1-1 1 0 0,0 1 0 0 0,0-1-1 0 0,0 1 1 0 0,4 3 0 0 0,0 2 61 0 0,1 0 0 0 0,-1 1 0 0 0,-1 0 1 0 0,0 0-1 0 0,0 1 0 0 0,0-1 0 0 0,6 18 0 0 0,16 57 362 0 0,8 19-841 0 0,-33-98 142 0 0,0 0 0 0 0,1 1 0 0 0,0-1 0 0 0,4 4 0 0 0,0 1-1183 0 0,0-1-3905 0 0</inkml:trace>
  <inkml:trace contextRef="#ctx0" brushRef="#br0" timeOffset="2599.08">3158 1639 0 0 0,'-3'-1'-57'0'0,"3"1"81"0"0,-1 0 1 0 0,0 0-2 0 0,1 0 2 0 0,-1 0-1 0 0,1 0 1 0 0,-1 0-1 0 0,0 0 1 0 0,1-1 0 0 0,-1 1-1 0 0,1 0 1 0 0,-1 0-1 0 0,1-1 1 0 0,-1 1-1 0 0,1 0 1 0 0,-1-1 0 0 0,1 1-1 0 0,-1 0 1 0 0,1-1-1 0 0,0 1 1 0 0,-1-1-1 0 0,0 0 305 0 0,0 1 0 0 0,1 0 0 0 0,-1 0 0 0 0,0 0 0 0 0,0-1 0 0 0,1 1 0 0 0,-1 0 0 0 0,0 0-1 0 0,0 0 1 0 0,0 0 0 0 0,1 0 0 0 0,-1 1 0 0 0,0-1 0 0 0,0 0 0 0 0,1 0 0 0 0,-1 0 0 0 0,0 1-1 0 0,0 0 1 0 0,-13 5 3054 0 0,10-4-2742 0 0,0 1 0 0 0,0 0 0 0 0,0 0 0 0 0,1 1 0 0 0,0-1 0 0 0,-1 1 1 0 0,-4 7-1 0 0,6-7-385 0 0,-1 0 1 0 0,1 1 0 0 0,0-1-1 0 0,0 1 1 0 0,1 0-1 0 0,-3 9 1 0 0,3-7-263 0 0,0 1 0 0 0,1-1 0 0 0,0 1 0 0 0,0-1 0 0 0,1 1 0 0 0,0-1 0 0 0,0 0 0 0 0,1 1 0 0 0,-1-1 0 0 0,5 10-1 0 0,6 19-339 0 0,-10-28 251 0 0,0 1-1 0 0,1-1 1 0 0,0 0 0 0 0,0 0-1 0 0,1 0 1 0 0,0 0 0 0 0,0-1-1 0 0,1 0 1 0 0,7 9 0 0 0,-2-6-38 0 0,-1-1 0 0 0,2 0 0 0 0,-1-1 0 0 0,1 0 0 0 0,0 0 0 0 0,14 6 0 0 0,-19-11 56 0 0,0-1 1 0 0,0 1-1 0 0,0-1 0 0 0,0 0 0 0 0,0-1 0 0 0,0 0 0 0 0,1 0 0 0 0,-1 0 1 0 0,0-1-1 0 0,1 0 0 0 0,-1 0 0 0 0,0 0 0 0 0,1-1 0 0 0,-1 0 0 0 0,7-2 1 0 0,-11 2 108 0 0,1 0 1 0 0,-1 0 0 0 0,0-1 0 0 0,1 1-1 0 0,-1 0 1 0 0,0-1 0 0 0,0 0 0 0 0,0 0-1 0 0,0 1 1 0 0,-1-1 0 0 0,1 0-1 0 0,0-1 1 0 0,-1 1 0 0 0,0 0 0 0 0,1 0-1 0 0,-1 0 1 0 0,0-1 0 0 0,0 1 0 0 0,0-1-1 0 0,0 1 1 0 0,-1-1 0 0 0,1 1 0 0 0,-1-1-1 0 0,1-3 1 0 0,0-4 175 0 0,0 1 0 0 0,-1 0-1 0 0,0-1 1 0 0,-1 1 0 0 0,-2-16 0 0 0,-1 3 213 0 0,-2 0 0 0 0,-12-35-1 0 0,4 23-150 0 0,-27-47-1 0 0,33 69-252 0 0,0 0 0 0 0,-1 0 1 0 0,0 0-1 0 0,0 1 0 0 0,-1 1 0 0 0,-18-15 0 0 0,27 24-42 0 0,1 0-1 0 0,-1 0 1 0 0,0 1-1 0 0,0-1 0 0 0,0 0 1 0 0,0 1-1 0 0,0-1 1 0 0,0 1-1 0 0,0-1 1 0 0,0 1-1 0 0,0 0 1 0 0,0-1-1 0 0,0 1 1 0 0,0 0-1 0 0,0 0 0 0 0,0 0 1 0 0,0-1-1 0 0,0 1 1 0 0,-1 0-1 0 0,1 1 1 0 0,0-1-1 0 0,0 0 1 0 0,0 0-1 0 0,0 0 1 0 0,0 1-1 0 0,0-1 1 0 0,0 0-1 0 0,0 1 0 0 0,0-1 1 0 0,0 1-1 0 0,0-1 1 0 0,0 1-1 0 0,0 0 1 0 0,0-1-1 0 0,0 1 1 0 0,1 0-1 0 0,-1 0 1 0 0,0-1-1 0 0,0 1 0 0 0,1 0 1 0 0,-1 0-1 0 0,1 0 1 0 0,-1 0-1 0 0,1 0 1 0 0,-1 0-1 0 0,1 0 1 0 0,-1 0-1 0 0,1 0 1 0 0,0 0-1 0 0,-1 2 1 0 0,0 4-563 0 0,1 0 0 0 0,-1 0 1 0 0,1 0-1 0 0,0 0 0 0 0,1 0 1 0 0,-1 0-1 0 0,4 12 0 0 0,-3-17-218 0 0</inkml:trace>
  <inkml:trace contextRef="#ctx0" brushRef="#br0" timeOffset="3399.84">3520 1034 8288 0 0,'-7'2'756'0'0,"3"-1"-559"0"0,1 1 0 0 0,0 0 1 0 0,-1 0-1 0 0,1 1 1 0 0,0-1-1 0 0,0 1 0 0 0,1-1 1 0 0,-1 1-1 0 0,0 0 1 0 0,1 0-1 0 0,0 0 0 0 0,-1 1 1 0 0,1-1-1 0 0,1 0 0 0 0,-1 1 1 0 0,-2 5-1 0 0,0 2 649 0 0,1 0 1 0 0,0 0-1 0 0,0 0 0 0 0,-1 19 0 0 0,3-8-736 0 0,1 0 0 0 0,1 0 0 0 0,4 31 0 0 0,19 66-401 0 0,-10-55 45 0 0,10 44-720 0 0,45 122 0 0 0,-47-181 642 0 0,-16-37 135 0 0,0 0-1 0 0,-1 0 1 0 0,6 24 0 0 0,6 14-1307 0 0,-17-50 1460 0 0,0 1 1 0 0,1-1 0 0 0,-1 0 0 0 0,0 0-1 0 0,0 1 1 0 0,1-1 0 0 0,-1 0-1 0 0,0 0 1 0 0,0 0 0 0 0,1 1 0 0 0,-1-1-1 0 0,0 0 1 0 0,0 0 0 0 0,1 0-1 0 0,-1 0 1 0 0,0 0 0 0 0,1 1 0 0 0,-1-1-1 0 0,0 0 1 0 0,1 0 0 0 0,-1 0 0 0 0,0 0-1 0 0,1 0 1 0 0,0 0-374 0 0</inkml:trace>
  <inkml:trace contextRef="#ctx0" brushRef="#br0" timeOffset="3400.84">3377 1726 0 0 0,'-26'-8'798'0'0,"9"3"990"0"0,0 0 0 0 0,1-1-1 0 0,-1-1 1 0 0,-21-12 0 0 0,37 18-1569 0 0,1 0 1 0 0,-1 1-1 0 0,0-1 0 0 0,1 0 1 0 0,-1 1-1 0 0,1-1 0 0 0,0 0 0 0 0,-1 0 1 0 0,1 1-1 0 0,-1-1 0 0 0,1 0 1 0 0,0 0-1 0 0,0 0 0 0 0,0 0 0 0 0,-1 1 1 0 0,1-1-1 0 0,0 0 0 0 0,0 0 1 0 0,0 0-1 0 0,0 0 0 0 0,0 0 1 0 0,0 0-1 0 0,1 1 0 0 0,-1-1 0 0 0,0 0 1 0 0,0 0-1 0 0,1 0 0 0 0,-1 1 1 0 0,0-1-1 0 0,1 0 0 0 0,-1 0 1 0 0,2-1-1 0 0,-1-1 5 0 0,1 1 0 0 0,-1-1-1 0 0,1 0 1 0 0,0 0 0 0 0,0 1 0 0 0,1-1 0 0 0,3-3 0 0 0,64-52 1215 0 0,6-4-1372 0 0,91-53-1711 0 0,-133 92 782 0 0,63-30-1 0 0,-66 37 170 0 0,5-3-332 0 0</inkml:trace>
  <inkml:trace contextRef="#ctx0" brushRef="#br0" timeOffset="5519.19">4340 1113 0 0 0,'-54'-43'2693'0'0,"53"42"-2508"0"0,-4-4 532 0 0,-1 1-1 0 0,2-1 1 0 0,-1-1-1 0 0,-6-8 1 0 0,10 13-639 0 0,0 0 1 0 0,1 0-1 0 0,-1-1 1 0 0,1 1-1 0 0,-1 0 1 0 0,1 0-1 0 0,-1 0 0 0 0,1 0 1 0 0,0 0-1 0 0,-1 0 1 0 0,1-1-1 0 0,0 1 1 0 0,0 0-1 0 0,0 0 1 0 0,0 0-1 0 0,0-1 0 0 0,0 1 1 0 0,0 0-1 0 0,1 0 1 0 0,-1 0-1 0 0,0-1 1 0 0,1 1-1 0 0,-1 0 1 0 0,0 0-1 0 0,1 0 0 0 0,0 0 1 0 0,-1 0-1 0 0,1 0 1 0 0,0 0-1 0 0,-1 0 1 0 0,1 0-1 0 0,0 0 1 0 0,0 0-1 0 0,1-1 0 0 0,11-7 426 0 0,0 0-1 0 0,0 0 1 0 0,1 1 0 0 0,0 1-1 0 0,29-11 1 0 0,10-2-63 0 0,13-5-244 0 0,-57 22-180 0 0,9-2 8 0 0,24-5 1 0 0,-38 10-36 0 0,1-1-1 0 0,-1 1 1 0 0,0-1 0 0 0,1 1-1 0 0,-1 0 1 0 0,0 1 0 0 0,1-1-1 0 0,-1 1 1 0 0,0 0 0 0 0,0 0 0 0 0,7 3-1 0 0,-9-3-16 0 0,-1 0-1 0 0,0 0 1 0 0,1 1 0 0 0,-1-1-1 0 0,0 0 1 0 0,0 1-1 0 0,0-1 1 0 0,0 1-1 0 0,0-1 1 0 0,0 1-1 0 0,0 0 1 0 0,0-1 0 0 0,-1 1-1 0 0,1 0 1 0 0,-1-1-1 0 0,1 1 1 0 0,-1 0-1 0 0,0 0 1 0 0,1 0 0 0 0,-1-1-1 0 0,0 1 1 0 0,0 0-1 0 0,0 0 1 0 0,-1 0-1 0 0,0 3 1 0 0,0 6-90 0 0,-2 0 0 0 0,-5 20 0 0 0,7-30 111 0 0,-4 14-142 0 0,-11 20 0 0 0,2-6-8 0 0,-4 8-145 0 0,-2-2-1 0 0,-50 67 1 0 0,46-69 395 0 0,-12 18 100 0 0,-52 76 1955 0 0,86-124-2018 0 0,1-1 0 0 0,-1 1 1 0 0,1 0-1 0 0,-1 0 0 0 0,1 0 1 0 0,0 1-1 0 0,0-1 0 0 0,1 0 0 0 0,-1 0 1 0 0,1 0-1 0 0,0 1 0 0 0,-1-1 0 0 0,1 0 1 0 0,1 0-1 0 0,-1 1 0 0 0,1 5 0 0 0,0-7-48 0 0,0 1-1 0 0,0-1 0 0 0,0 1 0 0 0,1-1 1 0 0,-1 0-1 0 0,0 0 0 0 0,1 0 1 0 0,-1 1-1 0 0,1-1 0 0 0,0-1 0 0 0,0 1 1 0 0,0 0-1 0 0,0 0 0 0 0,0-1 0 0 0,0 1 1 0 0,0-1-1 0 0,0 1 0 0 0,1-1 0 0 0,-1 0 1 0 0,1 0-1 0 0,3 1 0 0 0,3 0 46 0 0,0 0 0 0 0,1 0-1 0 0,-1-1 1 0 0,1-1 0 0 0,-1 1-1 0 0,1-2 1 0 0,-1 1 0 0 0,16-3 0 0 0,1-3 154 0 0,47-15-1 0 0,56-23-529 0 0,-29 8-2425 0 0,-63 21 197 0 0,-19 8-2398 0 0</inkml:trace>
  <inkml:trace contextRef="#ctx0" brushRef="#br0" timeOffset="6247.99">4088 1343 456 0 0,'-30'-20'10990'0'0,"28"14"-9672"0"0,2 4-1277 0 0,0 0 0 0 0,1-1 0 0 0,-1 1 0 0 0,1 0 1 0 0,-1 0-1 0 0,1 0 0 0 0,0 0 0 0 0,0 0 1 0 0,0 0-1 0 0,0 0 0 0 0,0 0 0 0 0,0 1 0 0 0,1-1 1 0 0,-1 0-1 0 0,1 1 0 0 0,2-3 0 0 0,3-2-15 0 0,1 0-1 0 0,11-7 0 0 0,-14 10 8 0 0,2-2 70 0 0,0 1 0 0 0,0 1 1 0 0,0-1-1 0 0,0 1 0 0 0,1 0 0 0 0,7-2 1 0 0,142-19 1448 0 0,-129 21-1675 0 0,0-2 0 0 0,0 0 0 0 0,-1-2 0 0 0,1-1 0 0 0,48-22 0 0 0,29-17-2023 0 0,-80 37 1286 0 0</inkml:trace>
  <inkml:trace contextRef="#ctx0" brushRef="#br0" timeOffset="6674.7">4906 1209 7832 0 0,'0'0'705'0'0,"7"1"-404"0"0,-3-1 41 0 0,-1 1-1 0 0,0-1 1 0 0,0 0-1 0 0,1 0 1 0 0,-1 0-1 0 0,0 0 0 0 0,0-1 1 0 0,1 1-1 0 0,-1-1 1 0 0,5-2-1 0 0,34-14-204 0 0,-32 12-506 0 0,-1 0 62 0 0,0 0-1 0 0,0 0 1 0 0,-1-1-1 0 0,14-13 1 0 0,7-5-350 0 0,-22 18 459 0 0,-1 1 1 0 0,0-2-1 0 0,-1 1 1 0 0,0 0-1 0 0,0-1 1 0 0,0 0-1 0 0,5-12 1 0 0,12-16-510 0 0,-19 32 705 0 0,-1-1 0 0 0,0 0 1 0 0,0 1-1 0 0,0-1 0 0 0,0 0 0 0 0,-1 0 0 0 0,0 0 1 0 0,0 0-1 0 0,0-1 0 0 0,0 1 0 0 0,0 0 0 0 0,-1 0 0 0 0,0-1 1 0 0,0 1-1 0 0,-1-8 0 0 0,1 9 94 0 0,-1 0 0 0 0,0 0 0 0 0,0 0 1 0 0,0 0-1 0 0,0 0 0 0 0,0 1 0 0 0,0-1 0 0 0,-1 0 0 0 0,1 1 1 0 0,-1-1-1 0 0,0 1 0 0 0,1 0 0 0 0,-1-1 0 0 0,0 1 0 0 0,-1 0 0 0 0,1 0 1 0 0,0 0-1 0 0,0 1 0 0 0,-1-1 0 0 0,0 0 0 0 0,1 1 0 0 0,-1 0 1 0 0,-3-2-1 0 0,3 2 21 0 0,1 0-32 0 0,-1 0 1 0 0,0-1-1 0 0,0 1 0 0 0,0 0 1 0 0,0 1-1 0 0,-1-1 0 0 0,1 0 1 0 0,0 1-1 0 0,0 0 0 0 0,0 0 1 0 0,0 0-1 0 0,0 0 0 0 0,-1 0 1 0 0,1 1-1 0 0,0-1 0 0 0,-6 3 1 0 0,2 0 108 0 0,0 0 1 0 0,0 1 0 0 0,0 0-1 0 0,-9 7 1 0 0,13-8-162 0 0,0 0 0 0 0,0 0 0 0 0,1 0 0 0 0,-1 0 0 0 0,1 0 0 0 0,-1 1 0 0 0,1-1 0 0 0,0 1 0 0 0,0-1 0 0 0,-1 6 0 0 0,-3 6 61 0 0,1 0 1 0 0,0 0-1 0 0,1 1 1 0 0,1-1-1 0 0,0 1 0 0 0,0 16 1 0 0,3-20-25 0 0,0-1 0 0 0,1 0 0 0 0,1 1 0 0 0,-1-1 0 0 0,2 0 1 0 0,-1 0-1 0 0,1 0 0 0 0,1 0 0 0 0,0 0 0 0 0,1-1 0 0 0,10 17 0 0 0,-12-23-102 0 0,0 0-1 0 0,0 0 0 0 0,0-1 0 0 0,0 0 1 0 0,1 1-1 0 0,-1-1 0 0 0,1-1 1 0 0,0 1-1 0 0,0 0 0 0 0,0-1 1 0 0,0 0-1 0 0,1 0 0 0 0,-1 0 1 0 0,1-1-1 0 0,-1 1 0 0 0,8 0 1 0 0,5 1-157 0 0,1-1 1 0 0,-1-1 0 0 0,20-1-1 0 0,-15-1 9 0 0,74-4-1533 0 0,-70 1 969 0 0</inkml:trace>
  <inkml:trace contextRef="#ctx0" brushRef="#br0" timeOffset="7527.2">5468 812 0 0 0,'-14'-4'-111'0'0,"9"6"237"0"0,3 0 380 0 0,-4 0 1319 0 0,0 0 0 0 0,1 0-1 0 0,-1 1 1 0 0,-7 5 0 0 0,11-7-1578 0 0,1 0 1 0 0,-1 0 0 0 0,1 0-1 0 0,-1 0 1 0 0,1 0-1 0 0,0 0 1 0 0,0 0 0 0 0,0 1-1 0 0,0-1 1 0 0,0 0 0 0 0,0 1-1 0 0,0-1 1 0 0,0 1-1 0 0,0-1 1 0 0,1 1 0 0 0,-1 0-1 0 0,1-1 1 0 0,-1 1 0 0 0,1 0-1 0 0,-1 2 1 0 0,0 14 306 0 0,0-13-510 0 0,1-1 0 0 0,0 0 1 0 0,0 0-1 0 0,0 1 0 0 0,0-1 1 0 0,2 6-1 0 0,3 8-109 0 0,1 7-189 0 0,18 46 0 0 0,-15-46 254 0 0,4 8 0 0 0,7 12 165 0 0,-17-36-96 0 0,1 1-1 0 0,0-1 0 0 0,1 0 1 0 0,0-1-1 0 0,11 16 1 0 0,-13-21-13 0 0,-1 1 0 0 0,1 0 0 0 0,0 0 0 0 0,1 6 0 0 0,3 2 112 0 0,-6-11 466 0 0,9-17 203 0 0,-7-15-715 0 0,-1 0-1 0 0,-1 0 0 0 0,-4-32 0 0 0,0-12-30 0 0,3 22-595 0 0,2 0 0 0 0,14-74 0 0 0,-15 120 353 0 0,1 0 0 0 0,0 0 0 0 0,3-7-1 0 0,-4 12 80 0 0,0 0 0 0 0,0 0 1 0 0,0 0-1 0 0,0 0 0 0 0,0 0 0 0 0,0 1 0 0 0,1-1 0 0 0,-1 0 0 0 0,1 1 0 0 0,-1-1 0 0 0,1 1 0 0 0,0 0 0 0 0,2-3 1 0 0,-2 5-44 0 0,0-1 0 0 0,-1 1 1 0 0,1-1-1 0 0,-1 1 1 0 0,1 0-1 0 0,0-1 1 0 0,-1 1-1 0 0,0 0 1 0 0,1 0-1 0 0,-1 0 1 0 0,1 0-1 0 0,-1 0 1 0 0,2 2-1 0 0,-3-3 8 0 0,20 19-2010 0 0,-11-10-2051 0 0</inkml:trace>
  <inkml:trace contextRef="#ctx0" brushRef="#br0" timeOffset="7528.2">5848 898 0 0 0,'-5'-1'0'0'0,"-1"0"0"0"0,0 1 0 0 0,1 0 0 0 0,-1 0 0 0 0,0 0 0 0 0,-6 1 0 0 0,-15 3 1749 0 0,22-4-1040 0 0,0 1-1 0 0,0-1 0 0 0,0 1 0 0 0,1 0 0 0 0,-1 0 1 0 0,0 1-1 0 0,0 0 0 0 0,1-1 0 0 0,-8 6 1 0 0,8-5-511 0 0,0 1 1 0 0,1 0-1 0 0,-1 0 0 0 0,1 1 1 0 0,0-1-1 0 0,0 1 1 0 0,0 0-1 0 0,0-1 0 0 0,0 1 1 0 0,1 0-1 0 0,0 1 1 0 0,0-1-1 0 0,0 0 1 0 0,0 1-1 0 0,1-1 0 0 0,-2 7 1 0 0,1 0-113 0 0,1 1-1 0 0,0 0 1 0 0,0-1 0 0 0,1 1 0 0 0,2 19 0 0 0,-1-24-96 0 0,1 1 0 0 0,-1-1 0 0 0,1 0 0 0 0,1 0 0 0 0,-1-1 0 0 0,1 1 0 0 0,1 0 0 0 0,-1-1 0 0 0,1 0 0 0 0,0 0 0 0 0,0 0 0 0 0,1 0 0 0 0,0 0 0 0 0,0-1 0 0 0,0 0 0 0 0,0 0 0 0 0,1-1 0 0 0,0 1 0 0 0,7 3 0 0 0,-7-4-32 0 0,0-1 1 0 0,0 0 0 0 0,0-1 0 0 0,1 0-1 0 0,-1 0 1 0 0,1 0 0 0 0,-1 0 0 0 0,1-1 0 0 0,-1 0-1 0 0,1-1 1 0 0,0 1 0 0 0,0-1 0 0 0,-1-1 0 0 0,1 1-1 0 0,0-1 1 0 0,-1 0 0 0 0,1-1 0 0 0,-1 1 0 0 0,1-1-1 0 0,-1-1 1 0 0,9-3 0 0 0,-4 0 42 0 0,1-1 0 0 0,-1 0 0 0 0,-1-1-1 0 0,1 0 1 0 0,-2 0 0 0 0,11-12 0 0 0,-13 13 72 0 0,-2 0-1 0 0,1 0 1 0 0,-1-1 0 0 0,0 0 0 0 0,0 0-1 0 0,-1 0 1 0 0,0-1 0 0 0,-1 0 0 0 0,4-14-1 0 0,-2 4 144 0 0,-2 11-113 0 0,-1 1-1 0 0,0-1 0 0 0,-1 0 1 0 0,0 0-1 0 0,0 0 1 0 0,0 0-1 0 0,-1 0 1 0 0,-1 0-1 0 0,1 0 1 0 0,-1 0-1 0 0,-2-7 1 0 0,1 8-9 0 0,0 0 0 0 0,-1 1 0 0 0,1-1 0 0 0,-2 1 0 0 0,1 0 0 0 0,0 0 0 0 0,-1 0 0 0 0,0 1 0 0 0,-1-1 0 0 0,1 1 0 0 0,-1 0 0 0 0,0 0 0 0 0,-1 0 0 0 0,1 1 0 0 0,-1 0 0 0 0,1 0 0 0 0,-1 0 0 0 0,0 1 0 0 0,-1 0 0 0 0,1 0 0 0 0,-1 1 0 0 0,1-1 0 0 0,-1 1 0 0 0,0 1 0 0 0,1-1 0 0 0,-1 1 0 0 0,0 1 0 0 0,0-1 0 0 0,0 1 0 0 0,-8 1 0 0 0,5 0-151 0 0,1 1-1 0 0,-1 0 0 0 0,1 0 1 0 0,0 1-1 0 0,0 0 0 0 0,0 1 1 0 0,0 0-1 0 0,1 1 0 0 0,0-1 1 0 0,0 2-1 0 0,0-1 0 0 0,-11 11 1 0 0,10-8-403 0 0,-11 12-1765 0 0,13-9-2647 0 0</inkml:trace>
  <inkml:trace contextRef="#ctx0" brushRef="#br0" timeOffset="7924.46">6124 289 0 0 0,'-4'-4'1075'0'0,"0"0"-1"0"0,0 0 1 0 0,1-1 0 0 0,-4-5-1 0 0,6 9-797 0 0,1 0 0 0 0,-1-1 0 0 0,0 1 0 0 0,0-1 0 0 0,1 1 1 0 0,-1-1-1 0 0,1 1 0 0 0,0-1 0 0 0,-1 0 0 0 0,1 1 0 0 0,0-1 0 0 0,0 1 0 0 0,0-1 0 0 0,0 0 0 0 0,0 1 0 0 0,1-1 0 0 0,-1 0 0 0 0,0 1 0 0 0,2-4 0 0 0,4-8-357 0 0,1 1 0 0 0,0-1-1 0 0,1 1 1 0 0,1 0-1 0 0,0 1 1 0 0,0 0 0 0 0,1 1-1 0 0,17-15 1 0 0,8-3-25 0 0,56-34 0 0 0,-85 59 203 0 0,-1 0-1 0 0,1 0 1 0 0,11-4-1 0 0,-16 7-63 0 0,1-1-1 0 0,-1 1 1 0 0,1-1-1 0 0,0 1 1 0 0,-1 0-1 0 0,1 0 1 0 0,-1 0-1 0 0,1-1 1 0 0,0 1-1 0 0,-1 1 1 0 0,1-1-1 0 0,-1 0 1 0 0,1 0-1 0 0,0 1 1 0 0,-1-1-1 0 0,1 1 1 0 0,-1-1-1 0 0,1 1 1 0 0,1 1-1 0 0,1 1 23 0 0,0 1 0 0 0,0 1 1 0 0,-1-1-1 0 0,1 0 0 0 0,-1 1 0 0 0,0 0 0 0 0,0 0 0 0 0,-1 0 1 0 0,0 0-1 0 0,0 0 0 0 0,0 0 0 0 0,0 0 0 0 0,-1 1 0 0 0,2 10 1 0 0,-2-7-46 0 0,0 1 1 0 0,0-1-1 0 0,-1 1 1 0 0,-1-1-1 0 0,1 1 1 0 0,-2-1-1 0 0,-3 18 1 0 0,0 6 63 0 0,4-28-44 0 0,1 0 1 0 0,-1 1-1 0 0,0-1 0 0 0,0 0 0 0 0,-3 6 0 0 0,-28 58 224 0 0,1-3-100 0 0,8-19 51 0 0,13-26 131 0 0,-10 28 0 0 0,5-11-21 0 0,10-26-281 0 0,1 0 0 0 0,0 1 0 0 0,0-1-1 0 0,-3 24 1 0 0,4-10 1 0 0,2-19-83 0 0,0-1 0 0 0,0 1 0 0 0,0-1 0 0 0,1 1 0 0 0,0 0 0 0 0,1-1 0 0 0,1 8 0 0 0,2 0-415 0 0</inkml:trace>
  <inkml:trace contextRef="#ctx0" brushRef="#br0" timeOffset="7925.46">6335 1184 920 0 0,'0'0'80'0'0,"-7"9"-80"0"0,3 5 0 0 0,0-5 3744 0 0,4 4 728 0 0,0-4 144 0 0,0 5 31 0 0,0-2-3655 0 0,4 1-736 0 0,3 0-152 0 0,1-1-24 0 0,-4 1-624 0 0,2-1-128 0 0,9-1-32 0 0,-5 1-6559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4-19T20:31:25.320"/>
    </inkml:context>
    <inkml:brush xml:id="br0">
      <inkml:brushProperty name="width" value="0.05" units="cm"/>
      <inkml:brushProperty name="height" value="0.05" units="cm"/>
      <inkml:brushProperty name="color" value="#E71224"/>
    </inkml:brush>
  </inkml:definitions>
  <inkml:trace contextRef="#ctx0" brushRef="#br0">1181 390 0 0 0,'-24'-3'484'0'0,"11"1"393"0"0,0 0-1 0 0,-1 1 1 0 0,1 0 0 0 0,0 1 0 0 0,0 0-1 0 0,-21 4 1 0 0,-34 11-1572 0 0,-107 8 1 0 0,138-20 473 0 0,-238 23 158 0 0,236-19 575 0 0,1 1 0 0 0,0 2 1 0 0,0 1-1 0 0,1 2 0 0 0,0 2 1 0 0,1 1-1 0 0,-44 28 0 0 0,66-35-340 0 0,0 1 0 0 0,1 0 0 0 0,0 1 0 0 0,1 0 0 0 0,0 1 0 0 0,1 0 0 0 0,-14 20 0 0 0,21-26-110 0 0,0 0 0 0 0,0 0 0 0 0,1 0 0 0 0,0 0 0 0 0,1 1 0 0 0,-1-1 0 0 0,1 1 0 0 0,0-1 1 0 0,1 1-1 0 0,0 0 0 0 0,0 0 0 0 0,0 0 0 0 0,1 0 0 0 0,0 0 0 0 0,0 0 0 0 0,1 0 0 0 0,0 0 0 0 0,0 0 0 0 0,0 0 0 0 0,3 7 0 0 0,2-2-26 0 0,0 1-1 0 0,0-1 1 0 0,1-1-1 0 0,1 1 1 0 0,0-1 0 0 0,1 0-1 0 0,0-1 1 0 0,0 0-1 0 0,1-1 1 0 0,0 1 0 0 0,12 7-1 0 0,6 2 49 0 0,1-1 0 0 0,0-1 0 0 0,41 17 0 0 0,216 75-84 0 0,-191-81 240 0 0,165 26 0 0 0,-177-45-14 0 0,0-4 1 0 0,148-9 0 0 0,-169-3-161 0 0,-1-3 1 0 0,103-31 0 0 0,-102 23-298 0 0,-1-3 1 0 0,-1-2-1 0 0,-1-3 1 0 0,79-48 0 0 0,-125 66 106 0 0,0 0 0 0 0,-1-2 0 0 0,0 1 0 0 0,0-2 0 0 0,-1 1 0 0 0,-1-2 0 0 0,18-22 0 0 0,-25 29 12 0 0,0 0 1 0 0,1-1-1 0 0,-2 1 1 0 0,1-1-1 0 0,-1 1 1 0 0,0-1-1 0 0,0 0 1 0 0,0 0-1 0 0,-1 0 1 0 0,0 0-1 0 0,0 0 1 0 0,-1 0 0 0 0,0 0-1 0 0,0 0 1 0 0,0 0-1 0 0,-1 0 1 0 0,1 0-1 0 0,-2 0 1 0 0,1 0-1 0 0,-1 0 1 0 0,1 0-1 0 0,-5-8 1 0 0,-3-2 59 0 0,0 0 1 0 0,-1 1-1 0 0,-1 0 1 0 0,0 1-1 0 0,-1 0 1 0 0,0 1-1 0 0,-1 1 1 0 0,-16-13 0 0 0,-14-7 353 0 0,-66-39 1 0 0,-249-120 2482 0 0,297 165-2226 0 0,0 2 0 0 0,-2 3 1 0 0,0 2-1 0 0,-74-11 1 0 0,110 27-267 0 0,-1 0 1 0 0,1 2 0 0 0,0 0 0 0 0,-53 8 0 0 0,63-5-415 0 0,0 2 1 0 0,0 0-1 0 0,0 1 0 0 0,0 1 0 0 0,1 0 1 0 0,0 1-1 0 0,0 1 0 0 0,-25 17 0 0 0,4 4-5357 0 0</inkml:trace>
  <inkml:trace contextRef="#ctx0" brushRef="#br0" timeOffset="847.63">2654 164 6448 0 0,'-10'-32'685'0'0,"10"31"-548"0"0,-1 0 1 0 0,1 0-1 0 0,0 0 0 0 0,-1-1 0 0 0,1 1 0 0 0,0 0 1 0 0,0 0-1 0 0,0-1 0 0 0,0 1 0 0 0,0 0 0 0 0,0 0 1 0 0,0-1-1 0 0,0 1 0 0 0,1 0 0 0 0,-1 0 1 0 0,0 0-1 0 0,1-1 0 0 0,-1 1 0 0 0,1 0 0 0 0,-1 0 1 0 0,1 0-1 0 0,1-2 0 0 0,2 0-30 0 0,0-1 0 0 0,0 1 0 0 0,0-1 0 0 0,0 1 0 0 0,1 0 0 0 0,5-2 0 0 0,19-15-1177 0 0,-21 14 1160 0 0,-1 0 0 0 0,1 0 0 0 0,0 1 0 0 0,1 0 0 0 0,0 0 0 0 0,-1 1 0 0 0,1 0 0 0 0,1 0 0 0 0,-1 1 0 0 0,1 0 0 0 0,-1 1 0 0 0,1 0 0 0 0,0 1 0 0 0,-1 0 0 0 0,1 0 0 0 0,0 1 0 0 0,0 0 0 0 0,0 1 0 0 0,0 0 0 0 0,-1 1 0 0 0,1 0 0 0 0,18 6 0 0 0,-23-6-68 0 0,0 0-1 0 0,0 1 1 0 0,-1-1-1 0 0,1 1 1 0 0,-1 0-1 0 0,1 0 1 0 0,-1 1-1 0 0,0-1 0 0 0,0 1 1 0 0,-1 0-1 0 0,1 0 1 0 0,-1 0-1 0 0,0 0 1 0 0,0 1-1 0 0,0-1 1 0 0,-1 1-1 0 0,1 0 1 0 0,-1 0-1 0 0,0 0 1 0 0,-1 0-1 0 0,1 0 0 0 0,-1 0 1 0 0,0 1-1 0 0,0-1 1 0 0,-1 0-1 0 0,1 0 1 0 0,-1 1-1 0 0,0-1 1 0 0,-1 1-1 0 0,0 5 1 0 0,-2-1 118 0 0,0 1 1 0 0,-1-1-1 0 0,0 1 1 0 0,-1-1 0 0 0,-6 10-1 0 0,-34 45 608 0 0,9-13-286 0 0,9-18-308 0 0,21-26-144 0 0,-1-1 0 0 0,1 1 1 0 0,-9 16-1 0 0,9-12-55 0 0,1-1-85 0 0,0-1 0 0 0,0 1 0 0 0,-3 11 1 0 0,7-20 26 0 0,1 0 1 0 0,-1 0 0 0 0,1-1 0 0 0,0 1-1 0 0,-1 0 1 0 0,1 0 0 0 0,0 0 0 0 0,0 0 0 0 0,0 0-1 0 0,0-1 1 0 0,1 1 0 0 0,-1 0 0 0 0,0 0-1 0 0,2 3 1 0 0,-1-3-320 0 0,5 6-633 0 0,-2-1 398 0 0</inkml:trace>
  <inkml:trace contextRef="#ctx0" brushRef="#br0" timeOffset="1560.01">2832 920 0 0 0,'0'0'14'0'0,"-3"-2"1414"0"0,1 1 1 0 0,-1 0-1 0 0,1 0 1 0 0,-1 0-1 0 0,1 0 0 0 0,-1 1 1 0 0,1-1-1 0 0,-1 1 0 0 0,0-1 1 0 0,-4 1-1 0 0,17 12-2269 0 0,-6-7 438 0 0,1-1 0 0 0,-1 0 1 0 0,1 0-1 0 0,0 0 0 0 0,0-1 0 0 0,0 1 0 0 0,1-1 1 0 0,-1 0-1 0 0,1-1 0 0 0,6 3 0 0 0,-1-1-3467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4-03T21:26:46.291"/>
    </inkml:context>
    <inkml:brush xml:id="br0">
      <inkml:brushProperty name="width" value="0.05" units="cm"/>
      <inkml:brushProperty name="height" value="0.05" units="cm"/>
      <inkml:brushProperty name="color" value="#E71224"/>
    </inkml:brush>
  </inkml:definitions>
  <inkml:trace contextRef="#ctx0" brushRef="#br0">853 315 0 0 0,'0'0'0'0'0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4-19T20:32:29.909"/>
    </inkml:context>
    <inkml:brush xml:id="br0">
      <inkml:brushProperty name="width" value="0.05" units="cm"/>
      <inkml:brushProperty name="height" value="0.05" units="cm"/>
      <inkml:brushProperty name="color" value="#E71224"/>
    </inkml:brush>
  </inkml:definitions>
  <inkml:trace contextRef="#ctx0" brushRef="#br0">1159 0 0 0 0,'-32'9'1497'0'0,"1"1"-1"0"0,0 2 1 0 0,-40 21-1 0 0,-63 30-3432 0 0,106-50 1755 0 0,-11 2-146 0 0,-1-1 0 0 0,-73 14 0 0 0,41-13 175 0 0,-76 19 1393 0 0,121-25-791 0 0,0 1 1 0 0,0 2-1 0 0,1 1 0 0 0,0 1 0 0 0,1 1 0 0 0,1 1 0 0 0,1 1 1 0 0,0 1-1 0 0,1 1 0 0 0,-36 41 0 0 0,42-38-342 0 0,1 1-1 0 0,1 1 1 0 0,-15 32 0 0 0,22-40-16 0 0,1 0-1 0 0,0 1 1 0 0,1 0 0 0 0,1 0 0 0 0,0 0 0 0 0,2 0 0 0 0,0 1 0 0 0,1-1-1 0 0,0 1 1 0 0,2-1 0 0 0,0 1 0 0 0,1-1 0 0 0,0 1 0 0 0,2-1-1 0 0,0 0 1 0 0,1 0 0 0 0,1-1 0 0 0,0 1 0 0 0,1-1 0 0 0,1-1 0 0 0,0 1-1 0 0,1-1 1 0 0,1-1 0 0 0,0 0 0 0 0,1 0 0 0 0,21 20 0 0 0,6 0 114 0 0,2-2 0 0 0,46 29 0 0 0,92 47 244 0 0,-146-90-330 0 0,0-1-108 0 0,1-1 1 0 0,1-2 0 0 0,0-1 0 0 0,1-2 0 0 0,0-1 0 0 0,1-2-1 0 0,55 5 1 0 0,-59-10-123 0 0,1-2 1 0 0,-1-2-1 0 0,0 0 0 0 0,1-3 0 0 0,45-9 1 0 0,-34 1 105 0 0,0-1 1 0 0,0-2 0 0 0,50-26-1 0 0,-24 5 87 0 0,73-51 0 0 0,52-53-205 0 0,9-34-252 0 0,-168 138 214 0 0,-3 0-1 0 0,-1-3 1 0 0,38-57-1 0 0,-66 88 111 0 0,1 1-1 0 0,-1-1 1 0 0,-1 1-1 0 0,0-1 1 0 0,0 0-1 0 0,0-1 1 0 0,2-13-1 0 0,-4 17 37 0 0,-1 1 0 0 0,0-1 0 0 0,0 0-1 0 0,0 1 1 0 0,0-1 0 0 0,-1 1-1 0 0,0-1 1 0 0,0 1 0 0 0,0-1 0 0 0,-1 1-1 0 0,1 0 1 0 0,-1 0 0 0 0,0 0 0 0 0,0-1-1 0 0,-1 2 1 0 0,-3-7 0 0 0,-1 2 25 0 0,0 1 1 0 0,0 1 0 0 0,0-1-1 0 0,0 1 1 0 0,-1 0 0 0 0,0 1-1 0 0,-18-9 1 0 0,-67-25 323 0 0,89 38-323 0 0,-63-22-37 0 0,-95-18 1 0 0,-73-1-127 0 0,201 36 249 0 0,-115-15 676 0 0,1 6 0 0 0,-168 5-1 0 0,9 33-596 0 0,212-8-2002 0 0,-110 32 0 0 0,100-15-2489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03AFEEBCB7D3C488BEC392582EA5B70" ma:contentTypeVersion="4" ma:contentTypeDescription="Create a new document." ma:contentTypeScope="" ma:versionID="1c53a74921dc1c0ffea1e5a6f234e17e">
  <xsd:schema xmlns:xsd="http://www.w3.org/2001/XMLSchema" xmlns:xs="http://www.w3.org/2001/XMLSchema" xmlns:p="http://schemas.microsoft.com/office/2006/metadata/properties" xmlns:ns3="d6fa3030-d68c-4901-bc21-2feefc336c3e" targetNamespace="http://schemas.microsoft.com/office/2006/metadata/properties" ma:root="true" ma:fieldsID="f05efc8f0bd230d2626458e97381aa86" ns3:_="">
    <xsd:import namespace="d6fa3030-d68c-4901-bc21-2feefc336c3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fa3030-d68c-4901-bc21-2feefc336c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D2A0AA-7EC6-464C-9621-5085FE9FE8A3}">
  <ds:schemaRefs>
    <ds:schemaRef ds:uri="http://schemas.openxmlformats.org/officeDocument/2006/bibliography"/>
  </ds:schemaRefs>
</ds:datastoreItem>
</file>

<file path=customXml/itemProps2.xml><?xml version="1.0" encoding="utf-8"?>
<ds:datastoreItem xmlns:ds="http://schemas.openxmlformats.org/officeDocument/2006/customXml" ds:itemID="{B1F25270-7ADD-476B-A351-4CFDCDC1CC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fa3030-d68c-4901-bc21-2feefc336c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74A592-2DBA-42B1-BB85-809F3FB0CFF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E366DC9-60BD-4AE3-BF2F-42FE886D525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71</Pages>
  <Words>11291</Words>
  <Characters>64363</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Ishan</dc:creator>
  <cp:keywords/>
  <dc:description/>
  <cp:lastModifiedBy>Lawrence, Douglas</cp:lastModifiedBy>
  <cp:revision>65</cp:revision>
  <cp:lastPrinted>2021-08-18T05:53:00Z</cp:lastPrinted>
  <dcterms:created xsi:type="dcterms:W3CDTF">2022-04-16T15:18:00Z</dcterms:created>
  <dcterms:modified xsi:type="dcterms:W3CDTF">2022-04-20T17:04:00Z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0x010100903AFEEBCB7D3C488BEC392582EA5B70</vt:lpwstr>
  </property>
  <property fmtid="{D5CDD505-2E9C-101B-9397-08002B2CF9AE}" pid="3" name="_DocHome">
    <vt:i4>-20046907</vt:i4>
  </property>
</Properties>
</file>